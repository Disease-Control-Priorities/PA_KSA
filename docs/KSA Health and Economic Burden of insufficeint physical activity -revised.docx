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4331CB" w14:textId="77777777" w:rsidR="00C41A95" w:rsidRDefault="00C41A95" w:rsidP="00D77CA8">
      <w:pPr>
        <w:spacing w:after="160" w:line="480" w:lineRule="auto"/>
        <w:ind w:firstLine="0"/>
        <w:jc w:val="center"/>
        <w:rPr>
          <w:rFonts w:eastAsiaTheme="minorHAnsi"/>
          <w:b/>
          <w:bCs/>
          <w:color w:val="112B21"/>
          <w:sz w:val="28"/>
          <w:szCs w:val="16"/>
          <w:shd w:val="clear" w:color="auto" w:fill="auto"/>
        </w:rPr>
      </w:pPr>
      <w:bookmarkStart w:id="0" w:name="_Hlk102983147"/>
      <w:bookmarkEnd w:id="0"/>
    </w:p>
    <w:p w14:paraId="51678B72" w14:textId="77777777" w:rsidR="00C41A95" w:rsidRDefault="00C41A95" w:rsidP="00D77CA8">
      <w:pPr>
        <w:spacing w:after="160" w:line="480" w:lineRule="auto"/>
        <w:ind w:firstLine="0"/>
        <w:jc w:val="center"/>
        <w:rPr>
          <w:rFonts w:eastAsiaTheme="minorHAnsi"/>
          <w:b/>
          <w:bCs/>
          <w:color w:val="112B21"/>
          <w:sz w:val="28"/>
          <w:szCs w:val="16"/>
          <w:shd w:val="clear" w:color="auto" w:fill="auto"/>
        </w:rPr>
      </w:pPr>
    </w:p>
    <w:p w14:paraId="425D715F" w14:textId="71D9F3B6" w:rsidR="001142DC" w:rsidRPr="00D77CA8" w:rsidRDefault="001142DC" w:rsidP="00D77CA8">
      <w:pPr>
        <w:spacing w:after="160" w:line="480" w:lineRule="auto"/>
        <w:ind w:firstLine="0"/>
        <w:jc w:val="center"/>
        <w:rPr>
          <w:rFonts w:eastAsiaTheme="minorHAnsi"/>
          <w:b/>
          <w:bCs/>
          <w:color w:val="112B21"/>
          <w:sz w:val="28"/>
          <w:szCs w:val="16"/>
          <w:shd w:val="clear" w:color="auto" w:fill="auto"/>
        </w:rPr>
      </w:pPr>
      <w:r w:rsidRPr="00D77CA8">
        <w:rPr>
          <w:rFonts w:eastAsiaTheme="minorHAnsi"/>
          <w:b/>
          <w:bCs/>
          <w:color w:val="112B21"/>
          <w:sz w:val="28"/>
          <w:szCs w:val="16"/>
          <w:shd w:val="clear" w:color="auto" w:fill="auto"/>
        </w:rPr>
        <w:t xml:space="preserve">REIMBURSABLE ADVISORY SERVICES: </w:t>
      </w:r>
    </w:p>
    <w:p w14:paraId="33CC8CAC" w14:textId="77777777" w:rsidR="00C5491D" w:rsidRDefault="001142DC" w:rsidP="00C5491D">
      <w:pPr>
        <w:spacing w:line="240" w:lineRule="auto"/>
        <w:contextualSpacing/>
        <w:jc w:val="center"/>
        <w:rPr>
          <w:b/>
          <w:bCs/>
          <w:color w:val="112B21"/>
          <w:sz w:val="28"/>
          <w:szCs w:val="16"/>
        </w:rPr>
      </w:pPr>
      <w:r w:rsidRPr="00D77CA8">
        <w:rPr>
          <w:rFonts w:eastAsiaTheme="minorHAnsi"/>
          <w:b/>
          <w:bCs/>
          <w:color w:val="112B21"/>
          <w:sz w:val="28"/>
          <w:szCs w:val="16"/>
          <w:shd w:val="clear" w:color="auto" w:fill="auto"/>
        </w:rPr>
        <w:t xml:space="preserve">TECHNICAL ASSISTANCE ON PHYSICAL ACTIVITY </w:t>
      </w:r>
      <w:r w:rsidR="00C5491D" w:rsidRPr="00653A71">
        <w:rPr>
          <w:b/>
          <w:bCs/>
          <w:color w:val="112B21"/>
          <w:sz w:val="28"/>
          <w:szCs w:val="16"/>
        </w:rPr>
        <w:t xml:space="preserve">TO MINIMIZE </w:t>
      </w:r>
    </w:p>
    <w:p w14:paraId="7FE17A3E" w14:textId="493D62EC" w:rsidR="001142DC" w:rsidRPr="00D77CA8" w:rsidRDefault="00C5491D" w:rsidP="00C5491D">
      <w:pPr>
        <w:spacing w:after="160" w:line="480" w:lineRule="auto"/>
        <w:ind w:firstLine="0"/>
        <w:jc w:val="center"/>
        <w:rPr>
          <w:rFonts w:eastAsiaTheme="minorHAnsi"/>
          <w:b/>
          <w:bCs/>
          <w:color w:val="112B21"/>
          <w:sz w:val="28"/>
          <w:szCs w:val="16"/>
          <w:shd w:val="clear" w:color="auto" w:fill="auto"/>
        </w:rPr>
      </w:pPr>
      <w:r>
        <w:rPr>
          <w:b/>
          <w:bCs/>
          <w:color w:val="112B21"/>
          <w:sz w:val="28"/>
          <w:szCs w:val="16"/>
        </w:rPr>
        <w:t>NONCOMMUNICABLE DISEASES</w:t>
      </w:r>
      <w:r w:rsidRPr="00653A71">
        <w:rPr>
          <w:b/>
          <w:bCs/>
          <w:color w:val="112B21"/>
          <w:sz w:val="28"/>
          <w:szCs w:val="16"/>
        </w:rPr>
        <w:t xml:space="preserve"> IN SAUDI ARABIA</w:t>
      </w:r>
    </w:p>
    <w:p w14:paraId="081B9829" w14:textId="77777777" w:rsidR="001142DC" w:rsidRPr="00D77CA8" w:rsidRDefault="001142DC" w:rsidP="00D77CA8"/>
    <w:p w14:paraId="603C7152" w14:textId="77777777" w:rsidR="001142DC" w:rsidRPr="00D77CA8" w:rsidRDefault="001142DC" w:rsidP="00D77CA8">
      <w:pPr>
        <w:rPr>
          <w:rFonts w:eastAsiaTheme="minorHAnsi"/>
        </w:rPr>
      </w:pPr>
    </w:p>
    <w:p w14:paraId="43FEBAAA" w14:textId="684BE67D" w:rsidR="001142DC" w:rsidRPr="00D77CA8" w:rsidRDefault="00485089" w:rsidP="00D77CA8">
      <w:pPr>
        <w:widowControl w:val="0"/>
        <w:autoSpaceDE w:val="0"/>
        <w:autoSpaceDN w:val="0"/>
        <w:adjustRightInd w:val="0"/>
        <w:spacing w:after="120" w:line="259" w:lineRule="auto"/>
        <w:ind w:firstLine="0"/>
        <w:jc w:val="center"/>
        <w:rPr>
          <w:rFonts w:ascii="Arial" w:eastAsiaTheme="minorHAnsi" w:hAnsi="Arial" w:cs="Arial"/>
          <w:b/>
          <w:bCs/>
          <w:color w:val="000000" w:themeColor="text1"/>
          <w:sz w:val="56"/>
          <w:szCs w:val="56"/>
          <w:shd w:val="clear" w:color="auto" w:fill="auto"/>
        </w:rPr>
      </w:pPr>
      <w:r w:rsidRPr="00D77CA8">
        <w:rPr>
          <w:rFonts w:ascii="Arial" w:eastAsiaTheme="minorHAnsi" w:hAnsi="Arial" w:cs="Arial"/>
          <w:b/>
          <w:bCs/>
          <w:color w:val="000000" w:themeColor="text1"/>
          <w:sz w:val="56"/>
          <w:szCs w:val="56"/>
          <w:shd w:val="clear" w:color="auto" w:fill="auto"/>
        </w:rPr>
        <w:t>Health and Economic Burden of Insufficient Physical Activity in the Kingdom of Saudi Arabia</w:t>
      </w:r>
    </w:p>
    <w:p w14:paraId="5650536C" w14:textId="4216E6D5" w:rsidR="001142DC" w:rsidRDefault="001142DC" w:rsidP="00D77CA8">
      <w:pPr>
        <w:rPr>
          <w:rFonts w:eastAsiaTheme="minorHAnsi"/>
        </w:rPr>
      </w:pPr>
    </w:p>
    <w:p w14:paraId="03A24715" w14:textId="038DB1F8" w:rsidR="00D77CA8" w:rsidRDefault="00D77CA8" w:rsidP="00D77CA8">
      <w:pPr>
        <w:rPr>
          <w:rFonts w:eastAsiaTheme="minorHAnsi"/>
        </w:rPr>
      </w:pPr>
    </w:p>
    <w:p w14:paraId="6DF1398D" w14:textId="5A39DAD8" w:rsidR="00D77CA8" w:rsidRDefault="00D77CA8" w:rsidP="00D77CA8">
      <w:pPr>
        <w:rPr>
          <w:rFonts w:eastAsiaTheme="minorHAnsi"/>
        </w:rPr>
      </w:pPr>
    </w:p>
    <w:p w14:paraId="3FCDE3A0" w14:textId="58A23B9A" w:rsidR="00D77CA8" w:rsidRDefault="00D77CA8" w:rsidP="00D77CA8">
      <w:pPr>
        <w:rPr>
          <w:rFonts w:eastAsiaTheme="minorHAnsi"/>
        </w:rPr>
      </w:pPr>
    </w:p>
    <w:p w14:paraId="62D571EA" w14:textId="317FF839" w:rsidR="00D77CA8" w:rsidRDefault="00D77CA8" w:rsidP="00D77CA8">
      <w:pPr>
        <w:rPr>
          <w:rFonts w:eastAsiaTheme="minorHAnsi"/>
        </w:rPr>
      </w:pPr>
    </w:p>
    <w:p w14:paraId="156270DC" w14:textId="77777777" w:rsidR="00D77CA8" w:rsidRPr="00D77CA8" w:rsidRDefault="00D77CA8" w:rsidP="00D77CA8">
      <w:pPr>
        <w:rPr>
          <w:rFonts w:eastAsiaTheme="minorHAnsi"/>
        </w:rPr>
      </w:pPr>
    </w:p>
    <w:p w14:paraId="629D3804" w14:textId="77777777" w:rsidR="001142DC" w:rsidRPr="00D77CA8" w:rsidRDefault="001142DC" w:rsidP="00D77CA8"/>
    <w:p w14:paraId="4CCD70B7" w14:textId="77777777" w:rsidR="00D77CA8" w:rsidRPr="00D77CA8" w:rsidRDefault="00D77CA8" w:rsidP="00D77CA8">
      <w:pPr>
        <w:spacing w:after="160" w:line="259" w:lineRule="auto"/>
        <w:ind w:firstLine="0"/>
        <w:jc w:val="center"/>
        <w:rPr>
          <w:rFonts w:asciiTheme="minorHAnsi" w:eastAsiaTheme="minorHAnsi" w:hAnsiTheme="minorHAnsi" w:cstheme="minorHAnsi"/>
          <w:color w:val="auto"/>
          <w:sz w:val="40"/>
          <w:szCs w:val="40"/>
          <w:shd w:val="clear" w:color="auto" w:fill="auto"/>
        </w:rPr>
      </w:pPr>
      <w:r w:rsidRPr="00D77CA8">
        <w:rPr>
          <w:rFonts w:asciiTheme="minorHAnsi" w:eastAsiaTheme="minorHAnsi" w:hAnsiTheme="minorHAnsi" w:cstheme="minorHAnsi"/>
          <w:color w:val="auto"/>
          <w:sz w:val="40"/>
          <w:szCs w:val="40"/>
          <w:shd w:val="clear" w:color="auto" w:fill="auto"/>
        </w:rPr>
        <w:t xml:space="preserve">May 2022 </w:t>
      </w:r>
    </w:p>
    <w:p w14:paraId="6AAE2CB6" w14:textId="73796052" w:rsidR="001142DC" w:rsidRPr="00D77CA8" w:rsidRDefault="001142DC" w:rsidP="00D77CA8"/>
    <w:p w14:paraId="12711EC1" w14:textId="7C906CB4" w:rsidR="00D77CA8" w:rsidRDefault="00D77CA8">
      <w:pPr>
        <w:spacing w:line="240" w:lineRule="auto"/>
        <w:ind w:firstLine="0"/>
      </w:pPr>
      <w:r>
        <w:br w:type="page"/>
      </w:r>
    </w:p>
    <w:p w14:paraId="4BA72BDA" w14:textId="77777777" w:rsidR="001142DC" w:rsidRPr="00D77CA8" w:rsidRDefault="001142DC" w:rsidP="00D77CA8"/>
    <w:sdt>
      <w:sdtPr>
        <w:rPr>
          <w:rFonts w:ascii="Calibri" w:eastAsiaTheme="minorEastAsia" w:hAnsi="Calibri" w:cstheme="minorBidi"/>
          <w:b w:val="0"/>
          <w:bCs w:val="0"/>
          <w:color w:val="auto"/>
          <w:sz w:val="24"/>
          <w:szCs w:val="24"/>
          <w:shd w:val="clear" w:color="auto" w:fill="FFFFFF"/>
        </w:rPr>
        <w:id w:val="381302321"/>
        <w:docPartObj>
          <w:docPartGallery w:val="Table of Contents"/>
          <w:docPartUnique/>
        </w:docPartObj>
      </w:sdtPr>
      <w:sdtEndPr>
        <w:rPr>
          <w:rFonts w:eastAsia="Times New Roman" w:cs="Calibri"/>
          <w:noProof/>
          <w:color w:val="000000"/>
          <w:sz w:val="22"/>
          <w:szCs w:val="22"/>
        </w:rPr>
      </w:sdtEndPr>
      <w:sdtContent>
        <w:p w14:paraId="5178FE5B" w14:textId="68FB4A47" w:rsidR="001142DC" w:rsidRPr="004A31B1" w:rsidRDefault="001142DC" w:rsidP="00D77CA8">
          <w:pPr>
            <w:pStyle w:val="TOCHeading"/>
          </w:pPr>
          <w:r w:rsidRPr="004A31B1">
            <w:t>Table of Contents</w:t>
          </w:r>
        </w:p>
        <w:p w14:paraId="40E5C4AA" w14:textId="6A13411B" w:rsidR="001F1778" w:rsidRDefault="001142DC">
          <w:pPr>
            <w:pStyle w:val="TOC1"/>
            <w:tabs>
              <w:tab w:val="right" w:leader="dot" w:pos="9350"/>
            </w:tabs>
            <w:rPr>
              <w:rFonts w:cstheme="minorBidi"/>
              <w:b w:val="0"/>
              <w:bCs w:val="0"/>
              <w:i w:val="0"/>
              <w:iCs w:val="0"/>
              <w:noProof/>
              <w:color w:val="auto"/>
              <w:shd w:val="clear" w:color="auto" w:fill="auto"/>
            </w:rPr>
          </w:pPr>
          <w:r w:rsidRPr="004A31B1">
            <w:rPr>
              <w:i w:val="0"/>
              <w:iCs w:val="0"/>
            </w:rPr>
            <w:fldChar w:fldCharType="begin"/>
          </w:r>
          <w:r w:rsidRPr="004A31B1">
            <w:rPr>
              <w:i w:val="0"/>
              <w:iCs w:val="0"/>
            </w:rPr>
            <w:instrText xml:space="preserve"> TOC \o "1-3" \h \z \u </w:instrText>
          </w:r>
          <w:r w:rsidRPr="004A31B1">
            <w:rPr>
              <w:i w:val="0"/>
              <w:iCs w:val="0"/>
            </w:rPr>
            <w:fldChar w:fldCharType="separate"/>
          </w:r>
          <w:hyperlink w:anchor="_Toc103843499" w:history="1">
            <w:r w:rsidR="001F1778" w:rsidRPr="00296524">
              <w:rPr>
                <w:rStyle w:val="Hyperlink"/>
                <w:noProof/>
              </w:rPr>
              <w:t>Acknowledgments</w:t>
            </w:r>
            <w:r w:rsidR="001F1778">
              <w:rPr>
                <w:noProof/>
                <w:webHidden/>
              </w:rPr>
              <w:tab/>
            </w:r>
            <w:r w:rsidR="001F1778">
              <w:rPr>
                <w:noProof/>
                <w:webHidden/>
              </w:rPr>
              <w:fldChar w:fldCharType="begin"/>
            </w:r>
            <w:r w:rsidR="001F1778">
              <w:rPr>
                <w:noProof/>
                <w:webHidden/>
              </w:rPr>
              <w:instrText xml:space="preserve"> PAGEREF _Toc103843499 \h </w:instrText>
            </w:r>
            <w:r w:rsidR="001F1778">
              <w:rPr>
                <w:noProof/>
                <w:webHidden/>
              </w:rPr>
            </w:r>
            <w:r w:rsidR="001F1778">
              <w:rPr>
                <w:noProof/>
                <w:webHidden/>
              </w:rPr>
              <w:fldChar w:fldCharType="separate"/>
            </w:r>
            <w:r w:rsidR="001F1778">
              <w:rPr>
                <w:noProof/>
                <w:webHidden/>
              </w:rPr>
              <w:t>3</w:t>
            </w:r>
            <w:r w:rsidR="001F1778">
              <w:rPr>
                <w:noProof/>
                <w:webHidden/>
              </w:rPr>
              <w:fldChar w:fldCharType="end"/>
            </w:r>
          </w:hyperlink>
        </w:p>
        <w:p w14:paraId="49B6844D" w14:textId="0A883DA1" w:rsidR="001F1778" w:rsidRDefault="00112099">
          <w:pPr>
            <w:pStyle w:val="TOC1"/>
            <w:tabs>
              <w:tab w:val="right" w:leader="dot" w:pos="9350"/>
            </w:tabs>
            <w:rPr>
              <w:rFonts w:cstheme="minorBidi"/>
              <w:b w:val="0"/>
              <w:bCs w:val="0"/>
              <w:i w:val="0"/>
              <w:iCs w:val="0"/>
              <w:noProof/>
              <w:color w:val="auto"/>
              <w:shd w:val="clear" w:color="auto" w:fill="auto"/>
            </w:rPr>
          </w:pPr>
          <w:hyperlink w:anchor="_Toc103843500" w:history="1">
            <w:r w:rsidR="001F1778" w:rsidRPr="00296524">
              <w:rPr>
                <w:rStyle w:val="Hyperlink"/>
                <w:noProof/>
              </w:rPr>
              <w:t>Abbreviations</w:t>
            </w:r>
            <w:r w:rsidR="001F1778">
              <w:rPr>
                <w:noProof/>
                <w:webHidden/>
              </w:rPr>
              <w:tab/>
            </w:r>
            <w:r w:rsidR="001F1778">
              <w:rPr>
                <w:noProof/>
                <w:webHidden/>
              </w:rPr>
              <w:fldChar w:fldCharType="begin"/>
            </w:r>
            <w:r w:rsidR="001F1778">
              <w:rPr>
                <w:noProof/>
                <w:webHidden/>
              </w:rPr>
              <w:instrText xml:space="preserve"> PAGEREF _Toc103843500 \h </w:instrText>
            </w:r>
            <w:r w:rsidR="001F1778">
              <w:rPr>
                <w:noProof/>
                <w:webHidden/>
              </w:rPr>
            </w:r>
            <w:r w:rsidR="001F1778">
              <w:rPr>
                <w:noProof/>
                <w:webHidden/>
              </w:rPr>
              <w:fldChar w:fldCharType="separate"/>
            </w:r>
            <w:r w:rsidR="001F1778">
              <w:rPr>
                <w:noProof/>
                <w:webHidden/>
              </w:rPr>
              <w:t>4</w:t>
            </w:r>
            <w:r w:rsidR="001F1778">
              <w:rPr>
                <w:noProof/>
                <w:webHidden/>
              </w:rPr>
              <w:fldChar w:fldCharType="end"/>
            </w:r>
          </w:hyperlink>
        </w:p>
        <w:p w14:paraId="79FE4FF1" w14:textId="6996DFDA" w:rsidR="001F1778" w:rsidRDefault="00112099">
          <w:pPr>
            <w:pStyle w:val="TOC1"/>
            <w:tabs>
              <w:tab w:val="right" w:leader="dot" w:pos="9350"/>
            </w:tabs>
            <w:rPr>
              <w:rFonts w:cstheme="minorBidi"/>
              <w:b w:val="0"/>
              <w:bCs w:val="0"/>
              <w:i w:val="0"/>
              <w:iCs w:val="0"/>
              <w:noProof/>
              <w:color w:val="auto"/>
              <w:shd w:val="clear" w:color="auto" w:fill="auto"/>
            </w:rPr>
          </w:pPr>
          <w:hyperlink w:anchor="_Toc103843501" w:history="1">
            <w:r w:rsidR="001F1778" w:rsidRPr="00296524">
              <w:rPr>
                <w:rStyle w:val="Hyperlink"/>
                <w:noProof/>
              </w:rPr>
              <w:t>Introduction</w:t>
            </w:r>
            <w:r w:rsidR="001F1778">
              <w:rPr>
                <w:noProof/>
                <w:webHidden/>
              </w:rPr>
              <w:tab/>
            </w:r>
            <w:r w:rsidR="001F1778">
              <w:rPr>
                <w:noProof/>
                <w:webHidden/>
              </w:rPr>
              <w:fldChar w:fldCharType="begin"/>
            </w:r>
            <w:r w:rsidR="001F1778">
              <w:rPr>
                <w:noProof/>
                <w:webHidden/>
              </w:rPr>
              <w:instrText xml:space="preserve"> PAGEREF _Toc103843501 \h </w:instrText>
            </w:r>
            <w:r w:rsidR="001F1778">
              <w:rPr>
                <w:noProof/>
                <w:webHidden/>
              </w:rPr>
            </w:r>
            <w:r w:rsidR="001F1778">
              <w:rPr>
                <w:noProof/>
                <w:webHidden/>
              </w:rPr>
              <w:fldChar w:fldCharType="separate"/>
            </w:r>
            <w:r w:rsidR="001F1778">
              <w:rPr>
                <w:noProof/>
                <w:webHidden/>
              </w:rPr>
              <w:t>5</w:t>
            </w:r>
            <w:r w:rsidR="001F1778">
              <w:rPr>
                <w:noProof/>
                <w:webHidden/>
              </w:rPr>
              <w:fldChar w:fldCharType="end"/>
            </w:r>
          </w:hyperlink>
        </w:p>
        <w:p w14:paraId="2C4DC5D1" w14:textId="612ACCAE" w:rsidR="001F1778" w:rsidRDefault="00112099">
          <w:pPr>
            <w:pStyle w:val="TOC1"/>
            <w:tabs>
              <w:tab w:val="right" w:leader="dot" w:pos="9350"/>
            </w:tabs>
            <w:rPr>
              <w:rFonts w:cstheme="minorBidi"/>
              <w:b w:val="0"/>
              <w:bCs w:val="0"/>
              <w:i w:val="0"/>
              <w:iCs w:val="0"/>
              <w:noProof/>
              <w:color w:val="auto"/>
              <w:shd w:val="clear" w:color="auto" w:fill="auto"/>
            </w:rPr>
          </w:pPr>
          <w:hyperlink w:anchor="_Toc103843502" w:history="1">
            <w:r w:rsidR="001F1778" w:rsidRPr="00296524">
              <w:rPr>
                <w:rStyle w:val="Hyperlink"/>
                <w:noProof/>
              </w:rPr>
              <w:t>Methods</w:t>
            </w:r>
            <w:r w:rsidR="001F1778">
              <w:rPr>
                <w:noProof/>
                <w:webHidden/>
              </w:rPr>
              <w:tab/>
            </w:r>
            <w:r w:rsidR="001F1778">
              <w:rPr>
                <w:noProof/>
                <w:webHidden/>
              </w:rPr>
              <w:fldChar w:fldCharType="begin"/>
            </w:r>
            <w:r w:rsidR="001F1778">
              <w:rPr>
                <w:noProof/>
                <w:webHidden/>
              </w:rPr>
              <w:instrText xml:space="preserve"> PAGEREF _Toc103843502 \h </w:instrText>
            </w:r>
            <w:r w:rsidR="001F1778">
              <w:rPr>
                <w:noProof/>
                <w:webHidden/>
              </w:rPr>
            </w:r>
            <w:r w:rsidR="001F1778">
              <w:rPr>
                <w:noProof/>
                <w:webHidden/>
              </w:rPr>
              <w:fldChar w:fldCharType="separate"/>
            </w:r>
            <w:r w:rsidR="001F1778">
              <w:rPr>
                <w:noProof/>
                <w:webHidden/>
              </w:rPr>
              <w:t>6</w:t>
            </w:r>
            <w:r w:rsidR="001F1778">
              <w:rPr>
                <w:noProof/>
                <w:webHidden/>
              </w:rPr>
              <w:fldChar w:fldCharType="end"/>
            </w:r>
          </w:hyperlink>
        </w:p>
        <w:p w14:paraId="3EAAA0BE" w14:textId="2F9A9190" w:rsidR="001F1778" w:rsidRDefault="00112099">
          <w:pPr>
            <w:pStyle w:val="TOC2"/>
            <w:tabs>
              <w:tab w:val="right" w:leader="dot" w:pos="9350"/>
            </w:tabs>
            <w:rPr>
              <w:rFonts w:cstheme="minorBidi"/>
              <w:b w:val="0"/>
              <w:bCs w:val="0"/>
              <w:noProof/>
              <w:color w:val="auto"/>
              <w:shd w:val="clear" w:color="auto" w:fill="auto"/>
            </w:rPr>
          </w:pPr>
          <w:hyperlink w:anchor="_Toc103843503" w:history="1">
            <w:r w:rsidR="001F1778" w:rsidRPr="00296524">
              <w:rPr>
                <w:rStyle w:val="Hyperlink"/>
                <w:noProof/>
              </w:rPr>
              <w:t>Overview</w:t>
            </w:r>
            <w:r w:rsidR="001F1778">
              <w:rPr>
                <w:noProof/>
                <w:webHidden/>
              </w:rPr>
              <w:tab/>
            </w:r>
            <w:r w:rsidR="001F1778">
              <w:rPr>
                <w:noProof/>
                <w:webHidden/>
              </w:rPr>
              <w:fldChar w:fldCharType="begin"/>
            </w:r>
            <w:r w:rsidR="001F1778">
              <w:rPr>
                <w:noProof/>
                <w:webHidden/>
              </w:rPr>
              <w:instrText xml:space="preserve"> PAGEREF _Toc103843503 \h </w:instrText>
            </w:r>
            <w:r w:rsidR="001F1778">
              <w:rPr>
                <w:noProof/>
                <w:webHidden/>
              </w:rPr>
            </w:r>
            <w:r w:rsidR="001F1778">
              <w:rPr>
                <w:noProof/>
                <w:webHidden/>
              </w:rPr>
              <w:fldChar w:fldCharType="separate"/>
            </w:r>
            <w:r w:rsidR="001F1778">
              <w:rPr>
                <w:noProof/>
                <w:webHidden/>
              </w:rPr>
              <w:t>6</w:t>
            </w:r>
            <w:r w:rsidR="001F1778">
              <w:rPr>
                <w:noProof/>
                <w:webHidden/>
              </w:rPr>
              <w:fldChar w:fldCharType="end"/>
            </w:r>
          </w:hyperlink>
        </w:p>
        <w:p w14:paraId="32E56D3E" w14:textId="3B9483C7" w:rsidR="001F1778" w:rsidRDefault="00112099">
          <w:pPr>
            <w:pStyle w:val="TOC2"/>
            <w:tabs>
              <w:tab w:val="right" w:leader="dot" w:pos="9350"/>
            </w:tabs>
            <w:rPr>
              <w:rFonts w:cstheme="minorBidi"/>
              <w:b w:val="0"/>
              <w:bCs w:val="0"/>
              <w:noProof/>
              <w:color w:val="auto"/>
              <w:shd w:val="clear" w:color="auto" w:fill="auto"/>
            </w:rPr>
          </w:pPr>
          <w:hyperlink w:anchor="_Toc103843504" w:history="1">
            <w:r w:rsidR="001F1778" w:rsidRPr="00296524">
              <w:rPr>
                <w:rStyle w:val="Hyperlink"/>
                <w:noProof/>
              </w:rPr>
              <w:t>Estimating Avoidable Health Loss</w:t>
            </w:r>
            <w:r w:rsidR="001F1778">
              <w:rPr>
                <w:noProof/>
                <w:webHidden/>
              </w:rPr>
              <w:tab/>
            </w:r>
            <w:r w:rsidR="001F1778">
              <w:rPr>
                <w:noProof/>
                <w:webHidden/>
              </w:rPr>
              <w:fldChar w:fldCharType="begin"/>
            </w:r>
            <w:r w:rsidR="001F1778">
              <w:rPr>
                <w:noProof/>
                <w:webHidden/>
              </w:rPr>
              <w:instrText xml:space="preserve"> PAGEREF _Toc103843504 \h </w:instrText>
            </w:r>
            <w:r w:rsidR="001F1778">
              <w:rPr>
                <w:noProof/>
                <w:webHidden/>
              </w:rPr>
            </w:r>
            <w:r w:rsidR="001F1778">
              <w:rPr>
                <w:noProof/>
                <w:webHidden/>
              </w:rPr>
              <w:fldChar w:fldCharType="separate"/>
            </w:r>
            <w:r w:rsidR="001F1778">
              <w:rPr>
                <w:noProof/>
                <w:webHidden/>
              </w:rPr>
              <w:t>6</w:t>
            </w:r>
            <w:r w:rsidR="001F1778">
              <w:rPr>
                <w:noProof/>
                <w:webHidden/>
              </w:rPr>
              <w:fldChar w:fldCharType="end"/>
            </w:r>
          </w:hyperlink>
        </w:p>
        <w:p w14:paraId="269CC3A9" w14:textId="22F2CBB4" w:rsidR="001F1778" w:rsidRDefault="00112099">
          <w:pPr>
            <w:pStyle w:val="TOC2"/>
            <w:tabs>
              <w:tab w:val="right" w:leader="dot" w:pos="9350"/>
            </w:tabs>
            <w:rPr>
              <w:rFonts w:cstheme="minorBidi"/>
              <w:b w:val="0"/>
              <w:bCs w:val="0"/>
              <w:noProof/>
              <w:color w:val="auto"/>
              <w:shd w:val="clear" w:color="auto" w:fill="auto"/>
            </w:rPr>
          </w:pPr>
          <w:hyperlink w:anchor="_Toc103843505" w:history="1">
            <w:r w:rsidR="001F1778" w:rsidRPr="00296524">
              <w:rPr>
                <w:rStyle w:val="Hyperlink"/>
                <w:noProof/>
              </w:rPr>
              <w:t>Estimating Economic Impact</w:t>
            </w:r>
            <w:r w:rsidR="001F1778">
              <w:rPr>
                <w:noProof/>
                <w:webHidden/>
              </w:rPr>
              <w:tab/>
            </w:r>
            <w:r w:rsidR="001F1778">
              <w:rPr>
                <w:noProof/>
                <w:webHidden/>
              </w:rPr>
              <w:fldChar w:fldCharType="begin"/>
            </w:r>
            <w:r w:rsidR="001F1778">
              <w:rPr>
                <w:noProof/>
                <w:webHidden/>
              </w:rPr>
              <w:instrText xml:space="preserve"> PAGEREF _Toc103843505 \h </w:instrText>
            </w:r>
            <w:r w:rsidR="001F1778">
              <w:rPr>
                <w:noProof/>
                <w:webHidden/>
              </w:rPr>
            </w:r>
            <w:r w:rsidR="001F1778">
              <w:rPr>
                <w:noProof/>
                <w:webHidden/>
              </w:rPr>
              <w:fldChar w:fldCharType="separate"/>
            </w:r>
            <w:r w:rsidR="001F1778">
              <w:rPr>
                <w:noProof/>
                <w:webHidden/>
              </w:rPr>
              <w:t>8</w:t>
            </w:r>
            <w:r w:rsidR="001F1778">
              <w:rPr>
                <w:noProof/>
                <w:webHidden/>
              </w:rPr>
              <w:fldChar w:fldCharType="end"/>
            </w:r>
          </w:hyperlink>
        </w:p>
        <w:p w14:paraId="670ADF97" w14:textId="5C789E3A" w:rsidR="001F1778" w:rsidRDefault="00112099">
          <w:pPr>
            <w:pStyle w:val="TOC1"/>
            <w:tabs>
              <w:tab w:val="right" w:leader="dot" w:pos="9350"/>
            </w:tabs>
            <w:rPr>
              <w:rFonts w:cstheme="minorBidi"/>
              <w:b w:val="0"/>
              <w:bCs w:val="0"/>
              <w:i w:val="0"/>
              <w:iCs w:val="0"/>
              <w:noProof/>
              <w:color w:val="auto"/>
              <w:shd w:val="clear" w:color="auto" w:fill="auto"/>
            </w:rPr>
          </w:pPr>
          <w:hyperlink w:anchor="_Toc103843506" w:history="1">
            <w:r w:rsidR="001F1778" w:rsidRPr="00296524">
              <w:rPr>
                <w:rStyle w:val="Hyperlink"/>
                <w:noProof/>
              </w:rPr>
              <w:t>Findings</w:t>
            </w:r>
            <w:r w:rsidR="001F1778">
              <w:rPr>
                <w:noProof/>
                <w:webHidden/>
              </w:rPr>
              <w:tab/>
            </w:r>
            <w:r w:rsidR="001F1778">
              <w:rPr>
                <w:noProof/>
                <w:webHidden/>
              </w:rPr>
              <w:fldChar w:fldCharType="begin"/>
            </w:r>
            <w:r w:rsidR="001F1778">
              <w:rPr>
                <w:noProof/>
                <w:webHidden/>
              </w:rPr>
              <w:instrText xml:space="preserve"> PAGEREF _Toc103843506 \h </w:instrText>
            </w:r>
            <w:r w:rsidR="001F1778">
              <w:rPr>
                <w:noProof/>
                <w:webHidden/>
              </w:rPr>
            </w:r>
            <w:r w:rsidR="001F1778">
              <w:rPr>
                <w:noProof/>
                <w:webHidden/>
              </w:rPr>
              <w:fldChar w:fldCharType="separate"/>
            </w:r>
            <w:r w:rsidR="001F1778">
              <w:rPr>
                <w:noProof/>
                <w:webHidden/>
              </w:rPr>
              <w:t>8</w:t>
            </w:r>
            <w:r w:rsidR="001F1778">
              <w:rPr>
                <w:noProof/>
                <w:webHidden/>
              </w:rPr>
              <w:fldChar w:fldCharType="end"/>
            </w:r>
          </w:hyperlink>
        </w:p>
        <w:p w14:paraId="2730A2B6" w14:textId="43774B11" w:rsidR="001F1778" w:rsidRDefault="00112099">
          <w:pPr>
            <w:pStyle w:val="TOC2"/>
            <w:tabs>
              <w:tab w:val="right" w:leader="dot" w:pos="9350"/>
            </w:tabs>
            <w:rPr>
              <w:rFonts w:cstheme="minorBidi"/>
              <w:b w:val="0"/>
              <w:bCs w:val="0"/>
              <w:noProof/>
              <w:color w:val="auto"/>
              <w:shd w:val="clear" w:color="auto" w:fill="auto"/>
            </w:rPr>
          </w:pPr>
          <w:hyperlink w:anchor="_Toc103843507" w:history="1">
            <w:r w:rsidR="001F1778" w:rsidRPr="00296524">
              <w:rPr>
                <w:rStyle w:val="Hyperlink"/>
                <w:noProof/>
              </w:rPr>
              <w:t>Population Attributable Fractions</w:t>
            </w:r>
            <w:r w:rsidR="001F1778">
              <w:rPr>
                <w:noProof/>
                <w:webHidden/>
              </w:rPr>
              <w:tab/>
            </w:r>
            <w:r w:rsidR="001F1778">
              <w:rPr>
                <w:noProof/>
                <w:webHidden/>
              </w:rPr>
              <w:fldChar w:fldCharType="begin"/>
            </w:r>
            <w:r w:rsidR="001F1778">
              <w:rPr>
                <w:noProof/>
                <w:webHidden/>
              </w:rPr>
              <w:instrText xml:space="preserve"> PAGEREF _Toc103843507 \h </w:instrText>
            </w:r>
            <w:r w:rsidR="001F1778">
              <w:rPr>
                <w:noProof/>
                <w:webHidden/>
              </w:rPr>
            </w:r>
            <w:r w:rsidR="001F1778">
              <w:rPr>
                <w:noProof/>
                <w:webHidden/>
              </w:rPr>
              <w:fldChar w:fldCharType="separate"/>
            </w:r>
            <w:r w:rsidR="001F1778">
              <w:rPr>
                <w:noProof/>
                <w:webHidden/>
              </w:rPr>
              <w:t>8</w:t>
            </w:r>
            <w:r w:rsidR="001F1778">
              <w:rPr>
                <w:noProof/>
                <w:webHidden/>
              </w:rPr>
              <w:fldChar w:fldCharType="end"/>
            </w:r>
          </w:hyperlink>
        </w:p>
        <w:p w14:paraId="0FDEE774" w14:textId="2309E498" w:rsidR="001F1778" w:rsidRDefault="00112099">
          <w:pPr>
            <w:pStyle w:val="TOC2"/>
            <w:tabs>
              <w:tab w:val="right" w:leader="dot" w:pos="9350"/>
            </w:tabs>
            <w:rPr>
              <w:rFonts w:cstheme="minorBidi"/>
              <w:b w:val="0"/>
              <w:bCs w:val="0"/>
              <w:noProof/>
              <w:color w:val="auto"/>
              <w:shd w:val="clear" w:color="auto" w:fill="auto"/>
            </w:rPr>
          </w:pPr>
          <w:hyperlink w:anchor="_Toc103843508" w:history="1">
            <w:r w:rsidR="001F1778" w:rsidRPr="00296524">
              <w:rPr>
                <w:rStyle w:val="Hyperlink"/>
                <w:noProof/>
              </w:rPr>
              <w:t>Avoidable Mortality and Disability</w:t>
            </w:r>
            <w:r w:rsidR="001F1778">
              <w:rPr>
                <w:noProof/>
                <w:webHidden/>
              </w:rPr>
              <w:tab/>
            </w:r>
            <w:r w:rsidR="001F1778">
              <w:rPr>
                <w:noProof/>
                <w:webHidden/>
              </w:rPr>
              <w:fldChar w:fldCharType="begin"/>
            </w:r>
            <w:r w:rsidR="001F1778">
              <w:rPr>
                <w:noProof/>
                <w:webHidden/>
              </w:rPr>
              <w:instrText xml:space="preserve"> PAGEREF _Toc103843508 \h </w:instrText>
            </w:r>
            <w:r w:rsidR="001F1778">
              <w:rPr>
                <w:noProof/>
                <w:webHidden/>
              </w:rPr>
            </w:r>
            <w:r w:rsidR="001F1778">
              <w:rPr>
                <w:noProof/>
                <w:webHidden/>
              </w:rPr>
              <w:fldChar w:fldCharType="separate"/>
            </w:r>
            <w:r w:rsidR="001F1778">
              <w:rPr>
                <w:noProof/>
                <w:webHidden/>
              </w:rPr>
              <w:t>9</w:t>
            </w:r>
            <w:r w:rsidR="001F1778">
              <w:rPr>
                <w:noProof/>
                <w:webHidden/>
              </w:rPr>
              <w:fldChar w:fldCharType="end"/>
            </w:r>
          </w:hyperlink>
        </w:p>
        <w:p w14:paraId="7561FD9E" w14:textId="3B86F7AB" w:rsidR="001F1778" w:rsidRDefault="00112099">
          <w:pPr>
            <w:pStyle w:val="TOC2"/>
            <w:tabs>
              <w:tab w:val="right" w:leader="dot" w:pos="9350"/>
            </w:tabs>
            <w:rPr>
              <w:rFonts w:cstheme="minorBidi"/>
              <w:b w:val="0"/>
              <w:bCs w:val="0"/>
              <w:noProof/>
              <w:color w:val="auto"/>
              <w:shd w:val="clear" w:color="auto" w:fill="auto"/>
            </w:rPr>
          </w:pPr>
          <w:hyperlink w:anchor="_Toc103843509" w:history="1">
            <w:r w:rsidR="001F1778" w:rsidRPr="00296524">
              <w:rPr>
                <w:rStyle w:val="Hyperlink"/>
                <w:noProof/>
              </w:rPr>
              <w:t>Economic Impact</w:t>
            </w:r>
            <w:r w:rsidR="001F1778">
              <w:rPr>
                <w:noProof/>
                <w:webHidden/>
              </w:rPr>
              <w:tab/>
            </w:r>
            <w:r w:rsidR="001F1778">
              <w:rPr>
                <w:noProof/>
                <w:webHidden/>
              </w:rPr>
              <w:fldChar w:fldCharType="begin"/>
            </w:r>
            <w:r w:rsidR="001F1778">
              <w:rPr>
                <w:noProof/>
                <w:webHidden/>
              </w:rPr>
              <w:instrText xml:space="preserve"> PAGEREF _Toc103843509 \h </w:instrText>
            </w:r>
            <w:r w:rsidR="001F1778">
              <w:rPr>
                <w:noProof/>
                <w:webHidden/>
              </w:rPr>
            </w:r>
            <w:r w:rsidR="001F1778">
              <w:rPr>
                <w:noProof/>
                <w:webHidden/>
              </w:rPr>
              <w:fldChar w:fldCharType="separate"/>
            </w:r>
            <w:r w:rsidR="001F1778">
              <w:rPr>
                <w:noProof/>
                <w:webHidden/>
              </w:rPr>
              <w:t>11</w:t>
            </w:r>
            <w:r w:rsidR="001F1778">
              <w:rPr>
                <w:noProof/>
                <w:webHidden/>
              </w:rPr>
              <w:fldChar w:fldCharType="end"/>
            </w:r>
          </w:hyperlink>
        </w:p>
        <w:p w14:paraId="4B4B843E" w14:textId="01CF171F" w:rsidR="001F1778" w:rsidRDefault="00112099">
          <w:pPr>
            <w:pStyle w:val="TOC1"/>
            <w:tabs>
              <w:tab w:val="right" w:leader="dot" w:pos="9350"/>
            </w:tabs>
            <w:rPr>
              <w:rFonts w:cstheme="minorBidi"/>
              <w:b w:val="0"/>
              <w:bCs w:val="0"/>
              <w:i w:val="0"/>
              <w:iCs w:val="0"/>
              <w:noProof/>
              <w:color w:val="auto"/>
              <w:shd w:val="clear" w:color="auto" w:fill="auto"/>
            </w:rPr>
          </w:pPr>
          <w:hyperlink w:anchor="_Toc103843510" w:history="1">
            <w:r w:rsidR="001F1778" w:rsidRPr="00296524">
              <w:rPr>
                <w:rStyle w:val="Hyperlink"/>
                <w:noProof/>
              </w:rPr>
              <w:t>Discussion</w:t>
            </w:r>
            <w:r w:rsidR="001F1778">
              <w:rPr>
                <w:noProof/>
                <w:webHidden/>
              </w:rPr>
              <w:tab/>
            </w:r>
            <w:r w:rsidR="001F1778">
              <w:rPr>
                <w:noProof/>
                <w:webHidden/>
              </w:rPr>
              <w:fldChar w:fldCharType="begin"/>
            </w:r>
            <w:r w:rsidR="001F1778">
              <w:rPr>
                <w:noProof/>
                <w:webHidden/>
              </w:rPr>
              <w:instrText xml:space="preserve"> PAGEREF _Toc103843510 \h </w:instrText>
            </w:r>
            <w:r w:rsidR="001F1778">
              <w:rPr>
                <w:noProof/>
                <w:webHidden/>
              </w:rPr>
            </w:r>
            <w:r w:rsidR="001F1778">
              <w:rPr>
                <w:noProof/>
                <w:webHidden/>
              </w:rPr>
              <w:fldChar w:fldCharType="separate"/>
            </w:r>
            <w:r w:rsidR="001F1778">
              <w:rPr>
                <w:noProof/>
                <w:webHidden/>
              </w:rPr>
              <w:t>12</w:t>
            </w:r>
            <w:r w:rsidR="001F1778">
              <w:rPr>
                <w:noProof/>
                <w:webHidden/>
              </w:rPr>
              <w:fldChar w:fldCharType="end"/>
            </w:r>
          </w:hyperlink>
        </w:p>
        <w:p w14:paraId="2B1D2374" w14:textId="6561E112" w:rsidR="001F1778" w:rsidRDefault="00112099">
          <w:pPr>
            <w:pStyle w:val="TOC1"/>
            <w:tabs>
              <w:tab w:val="right" w:leader="dot" w:pos="9350"/>
            </w:tabs>
            <w:rPr>
              <w:rFonts w:cstheme="minorBidi"/>
              <w:b w:val="0"/>
              <w:bCs w:val="0"/>
              <w:i w:val="0"/>
              <w:iCs w:val="0"/>
              <w:noProof/>
              <w:color w:val="auto"/>
              <w:shd w:val="clear" w:color="auto" w:fill="auto"/>
            </w:rPr>
          </w:pPr>
          <w:hyperlink w:anchor="_Toc103843511" w:history="1">
            <w:r w:rsidR="001F1778" w:rsidRPr="00296524">
              <w:rPr>
                <w:rStyle w:val="Hyperlink"/>
                <w:noProof/>
              </w:rPr>
              <w:t>References</w:t>
            </w:r>
            <w:r w:rsidR="001F1778">
              <w:rPr>
                <w:noProof/>
                <w:webHidden/>
              </w:rPr>
              <w:tab/>
            </w:r>
            <w:r w:rsidR="001F1778">
              <w:rPr>
                <w:noProof/>
                <w:webHidden/>
              </w:rPr>
              <w:fldChar w:fldCharType="begin"/>
            </w:r>
            <w:r w:rsidR="001F1778">
              <w:rPr>
                <w:noProof/>
                <w:webHidden/>
              </w:rPr>
              <w:instrText xml:space="preserve"> PAGEREF _Toc103843511 \h </w:instrText>
            </w:r>
            <w:r w:rsidR="001F1778">
              <w:rPr>
                <w:noProof/>
                <w:webHidden/>
              </w:rPr>
            </w:r>
            <w:r w:rsidR="001F1778">
              <w:rPr>
                <w:noProof/>
                <w:webHidden/>
              </w:rPr>
              <w:fldChar w:fldCharType="separate"/>
            </w:r>
            <w:r w:rsidR="001F1778">
              <w:rPr>
                <w:noProof/>
                <w:webHidden/>
              </w:rPr>
              <w:t>14</w:t>
            </w:r>
            <w:r w:rsidR="001F1778">
              <w:rPr>
                <w:noProof/>
                <w:webHidden/>
              </w:rPr>
              <w:fldChar w:fldCharType="end"/>
            </w:r>
          </w:hyperlink>
        </w:p>
        <w:p w14:paraId="29C2BDBB" w14:textId="17E5E652" w:rsidR="001142DC" w:rsidRPr="004A31B1" w:rsidRDefault="001142DC" w:rsidP="00757435">
          <w:pPr>
            <w:ind w:firstLine="0"/>
          </w:pPr>
          <w:r w:rsidRPr="004A31B1">
            <w:rPr>
              <w:b/>
              <w:bCs/>
              <w:noProof/>
            </w:rPr>
            <w:fldChar w:fldCharType="end"/>
          </w:r>
        </w:p>
      </w:sdtContent>
    </w:sdt>
    <w:p w14:paraId="0F77670E" w14:textId="77777777" w:rsidR="001142DC" w:rsidRPr="004A31B1" w:rsidRDefault="001142DC" w:rsidP="00D77CA8"/>
    <w:p w14:paraId="09F1DF94" w14:textId="68F6E761" w:rsidR="001142DC" w:rsidRPr="00D77CA8" w:rsidRDefault="001142DC" w:rsidP="00D77CA8">
      <w:r w:rsidRPr="00D77CA8">
        <w:br w:type="page"/>
      </w:r>
    </w:p>
    <w:p w14:paraId="6206B881" w14:textId="77777777" w:rsidR="001142DC" w:rsidRPr="00757435" w:rsidRDefault="001142DC" w:rsidP="00757435">
      <w:pPr>
        <w:pStyle w:val="Heading1"/>
      </w:pPr>
      <w:bookmarkStart w:id="1" w:name="_Toc103843499"/>
      <w:r w:rsidRPr="00D77CA8">
        <w:lastRenderedPageBreak/>
        <w:t>Acknowledgments</w:t>
      </w:r>
      <w:bookmarkEnd w:id="1"/>
    </w:p>
    <w:p w14:paraId="730BAFAC" w14:textId="77777777" w:rsidR="006E68F6" w:rsidRPr="00D77CA8" w:rsidRDefault="00484244" w:rsidP="00757435">
      <w:pPr>
        <w:ind w:firstLine="0"/>
        <w:jc w:val="both"/>
      </w:pPr>
      <w:r w:rsidRPr="00D77CA8">
        <w:t xml:space="preserve">This </w:t>
      </w:r>
      <w:r w:rsidR="00134ED4" w:rsidRPr="00D77CA8">
        <w:t>manuscript</w:t>
      </w:r>
      <w:r w:rsidRPr="00D77CA8">
        <w:t xml:space="preserve"> was produced by the King Faisal Specialist Hospital and Research Center (KFSHRC) with technical support from the World Bank (WB). It is an output of the 2022 Reimbursable Advisory Services (RAS) program between the WB and the Kingdom of Saudi Arabia (KSA). His Excellency Dr. Saleh </w:t>
      </w:r>
      <w:proofErr w:type="spellStart"/>
      <w:r w:rsidRPr="00D77CA8">
        <w:t>Alqahtani</w:t>
      </w:r>
      <w:proofErr w:type="spellEnd"/>
      <w:r w:rsidRPr="00D77CA8">
        <w:t xml:space="preserve"> (KFSHRC) and Christopher H. Herbst (WB) task led the work program. </w:t>
      </w:r>
    </w:p>
    <w:p w14:paraId="3BF2A9DD" w14:textId="77777777" w:rsidR="006E68F6" w:rsidRPr="00D77CA8" w:rsidRDefault="006E68F6" w:rsidP="00757435">
      <w:pPr>
        <w:jc w:val="both"/>
      </w:pPr>
    </w:p>
    <w:p w14:paraId="36936625" w14:textId="67F1803B" w:rsidR="006E68F6" w:rsidRDefault="00484244" w:rsidP="00757435">
      <w:pPr>
        <w:ind w:firstLine="0"/>
        <w:jc w:val="both"/>
      </w:pPr>
      <w:r w:rsidRPr="00D77CA8">
        <w:t xml:space="preserve">Contributors from the KFSHRC included </w:t>
      </w:r>
      <w:r w:rsidR="006E68F6" w:rsidRPr="00D77CA8">
        <w:t xml:space="preserve">Saleh </w:t>
      </w:r>
      <w:proofErr w:type="spellStart"/>
      <w:r w:rsidR="006E68F6" w:rsidRPr="00D77CA8">
        <w:t>AlEssy</w:t>
      </w:r>
      <w:proofErr w:type="spellEnd"/>
      <w:r w:rsidR="006E68F6" w:rsidRPr="00D77CA8">
        <w:t xml:space="preserve">, Ada </w:t>
      </w:r>
      <w:proofErr w:type="spellStart"/>
      <w:r w:rsidR="006E68F6" w:rsidRPr="00D77CA8">
        <w:t>Alqunaibet</w:t>
      </w:r>
      <w:proofErr w:type="spellEnd"/>
      <w:r w:rsidR="006E68F6" w:rsidRPr="00D77CA8">
        <w:t xml:space="preserve">, Amal </w:t>
      </w:r>
      <w:proofErr w:type="spellStart"/>
      <w:r w:rsidR="006E68F6" w:rsidRPr="00D77CA8">
        <w:t>AlGhammas</w:t>
      </w:r>
      <w:proofErr w:type="spellEnd"/>
      <w:r w:rsidR="006E68F6" w:rsidRPr="00D77CA8">
        <w:t xml:space="preserve">, </w:t>
      </w:r>
      <w:proofErr w:type="spellStart"/>
      <w:r w:rsidR="006E68F6" w:rsidRPr="004C2C98">
        <w:rPr>
          <w:highlight w:val="yellow"/>
          <w:rPrChange w:id="2" w:author="Microsoft account" w:date="2022-06-10T15:17:00Z">
            <w:rPr/>
          </w:rPrChange>
        </w:rPr>
        <w:t>Hazza</w:t>
      </w:r>
      <w:ins w:id="3" w:author="Microsoft account" w:date="2022-06-10T13:57:00Z">
        <w:r w:rsidR="00427C60" w:rsidRPr="004C2C98">
          <w:rPr>
            <w:highlight w:val="yellow"/>
            <w:rPrChange w:id="4" w:author="Microsoft account" w:date="2022-06-10T15:17:00Z">
              <w:rPr/>
            </w:rPrChange>
          </w:rPr>
          <w:t>a</w:t>
        </w:r>
      </w:ins>
      <w:proofErr w:type="spellEnd"/>
      <w:r w:rsidR="006E68F6" w:rsidRPr="004C2C98">
        <w:rPr>
          <w:highlight w:val="yellow"/>
          <w:rPrChange w:id="5" w:author="Microsoft account" w:date="2022-06-10T15:17:00Z">
            <w:rPr/>
          </w:rPrChange>
        </w:rPr>
        <w:t xml:space="preserve"> Al</w:t>
      </w:r>
      <w:ins w:id="6" w:author="Microsoft account" w:date="2022-06-10T13:57:00Z">
        <w:r w:rsidR="00427C60" w:rsidRPr="004C2C98">
          <w:rPr>
            <w:highlight w:val="yellow"/>
            <w:rPrChange w:id="7" w:author="Microsoft account" w:date="2022-06-10T15:17:00Z">
              <w:rPr/>
            </w:rPrChange>
          </w:rPr>
          <w:t>-</w:t>
        </w:r>
      </w:ins>
      <w:proofErr w:type="spellStart"/>
      <w:r w:rsidR="006E68F6" w:rsidRPr="004C2C98">
        <w:rPr>
          <w:highlight w:val="yellow"/>
          <w:rPrChange w:id="8" w:author="Microsoft account" w:date="2022-06-10T15:17:00Z">
            <w:rPr/>
          </w:rPrChange>
        </w:rPr>
        <w:t>Hazza</w:t>
      </w:r>
      <w:ins w:id="9" w:author="Microsoft account" w:date="2022-06-10T13:57:00Z">
        <w:r w:rsidR="00427C60" w:rsidRPr="004C2C98">
          <w:rPr>
            <w:highlight w:val="yellow"/>
            <w:rPrChange w:id="10" w:author="Microsoft account" w:date="2022-06-10T15:17:00Z">
              <w:rPr/>
            </w:rPrChange>
          </w:rPr>
          <w:t>a</w:t>
        </w:r>
      </w:ins>
      <w:proofErr w:type="spellEnd"/>
      <w:r w:rsidR="006E68F6" w:rsidRPr="00D77CA8">
        <w:t xml:space="preserve"> and Saleh </w:t>
      </w:r>
      <w:proofErr w:type="spellStart"/>
      <w:r w:rsidR="006E68F6" w:rsidRPr="00D77CA8">
        <w:t>Alqahtani</w:t>
      </w:r>
      <w:proofErr w:type="spellEnd"/>
      <w:r w:rsidR="006E68F6" w:rsidRPr="00D77CA8">
        <w:t xml:space="preserve">. Contributors form the World Bank included: David Watkins, William </w:t>
      </w:r>
      <w:proofErr w:type="spellStart"/>
      <w:r w:rsidR="006E68F6" w:rsidRPr="00D77CA8">
        <w:t>Msemburi</w:t>
      </w:r>
      <w:proofErr w:type="spellEnd"/>
      <w:r w:rsidR="006E68F6" w:rsidRPr="00D77CA8">
        <w:t xml:space="preserve">, Sarah </w:t>
      </w:r>
      <w:proofErr w:type="spellStart"/>
      <w:r w:rsidR="006E68F6" w:rsidRPr="00D77CA8">
        <w:t>Pickersgill</w:t>
      </w:r>
      <w:proofErr w:type="spellEnd"/>
      <w:r w:rsidR="006E68F6" w:rsidRPr="00D77CA8">
        <w:t xml:space="preserve">, </w:t>
      </w:r>
      <w:r w:rsidR="00757435" w:rsidRPr="00D77CA8">
        <w:t>Mariam M. Hamza</w:t>
      </w:r>
      <w:r w:rsidR="00757435">
        <w:t>,</w:t>
      </w:r>
      <w:r w:rsidR="00757435" w:rsidRPr="00D77CA8">
        <w:t xml:space="preserve"> </w:t>
      </w:r>
      <w:r w:rsidR="006E68F6" w:rsidRPr="00D77CA8">
        <w:t xml:space="preserve">Severin </w:t>
      </w:r>
      <w:proofErr w:type="spellStart"/>
      <w:r w:rsidR="006E68F6" w:rsidRPr="00D77CA8">
        <w:t>Rakic</w:t>
      </w:r>
      <w:proofErr w:type="spellEnd"/>
      <w:r w:rsidR="006E68F6" w:rsidRPr="00D77CA8">
        <w:t xml:space="preserve">, Reem </w:t>
      </w:r>
      <w:proofErr w:type="spellStart"/>
      <w:r w:rsidR="006E68F6" w:rsidRPr="00D77CA8">
        <w:t>Alsukait</w:t>
      </w:r>
      <w:proofErr w:type="spellEnd"/>
      <w:r w:rsidR="006E68F6" w:rsidRPr="00D77CA8">
        <w:t xml:space="preserve"> and Christopher H. Herbst. </w:t>
      </w:r>
    </w:p>
    <w:p w14:paraId="14518425" w14:textId="77777777" w:rsidR="00782B44" w:rsidRDefault="00782B44" w:rsidP="00757435">
      <w:pPr>
        <w:ind w:firstLine="0"/>
        <w:jc w:val="both"/>
      </w:pPr>
    </w:p>
    <w:p w14:paraId="6A265084" w14:textId="691DD145" w:rsidR="00782B44" w:rsidRPr="00782B44" w:rsidRDefault="0059371C" w:rsidP="00782B44">
      <w:pPr>
        <w:ind w:firstLine="0"/>
        <w:jc w:val="both"/>
      </w:pPr>
      <w:r w:rsidRPr="0059371C">
        <w:t xml:space="preserve">The team is grateful for the overall support provided by H.E. Saleh </w:t>
      </w:r>
      <w:proofErr w:type="spellStart"/>
      <w:r w:rsidRPr="0059371C">
        <w:t>Alqahtani</w:t>
      </w:r>
      <w:proofErr w:type="spellEnd"/>
      <w:r w:rsidRPr="0059371C">
        <w:t xml:space="preserve">, Chairman, Board of </w:t>
      </w:r>
      <w:proofErr w:type="gramStart"/>
      <w:r w:rsidRPr="0059371C">
        <w:t>Directors</w:t>
      </w:r>
      <w:proofErr w:type="gramEnd"/>
      <w:r w:rsidRPr="0059371C">
        <w:t xml:space="preserve"> and the Executive Director of the Royal Clinics;</w:t>
      </w:r>
      <w:r w:rsidR="00782B44" w:rsidRPr="00782B44">
        <w:t xml:space="preserve"> Rekha Menon, World Bank Practice Manager of HNP in MENA, and </w:t>
      </w:r>
      <w:proofErr w:type="spellStart"/>
      <w:r w:rsidR="00782B44" w:rsidRPr="00782B44">
        <w:t>Issam</w:t>
      </w:r>
      <w:proofErr w:type="spellEnd"/>
      <w:r w:rsidR="00782B44" w:rsidRPr="00782B44">
        <w:t xml:space="preserve"> </w:t>
      </w:r>
      <w:proofErr w:type="spellStart"/>
      <w:r w:rsidR="00782B44" w:rsidRPr="00782B44">
        <w:t>Abousleiman</w:t>
      </w:r>
      <w:proofErr w:type="spellEnd"/>
      <w:r w:rsidR="00782B44" w:rsidRPr="00782B44">
        <w:t xml:space="preserve">, World Bank Regional Director for the GCC countries.   </w:t>
      </w:r>
    </w:p>
    <w:p w14:paraId="5CF85800" w14:textId="77777777" w:rsidR="00134ED4" w:rsidRPr="00D77CA8" w:rsidRDefault="00134ED4" w:rsidP="009A03CD">
      <w:pPr>
        <w:ind w:firstLine="0"/>
        <w:jc w:val="both"/>
      </w:pPr>
    </w:p>
    <w:p w14:paraId="231CC8CC" w14:textId="74DEA484" w:rsidR="00484244" w:rsidRPr="00D77CA8" w:rsidRDefault="00484244" w:rsidP="00757435">
      <w:pPr>
        <w:ind w:firstLine="0"/>
        <w:jc w:val="both"/>
      </w:pPr>
      <w:r w:rsidRPr="00D77CA8">
        <w:t xml:space="preserve">The </w:t>
      </w:r>
      <w:r w:rsidR="00134ED4" w:rsidRPr="00D77CA8">
        <w:t>KFSHRC</w:t>
      </w:r>
      <w:r w:rsidRPr="00D77CA8">
        <w:t xml:space="preserve"> and the WB do not guarantee the accuracy of the data included in this work. The findings, interpretations, and conclusions expressed in this work are those of the authors, and do not necessarily reflect the views of The </w:t>
      </w:r>
      <w:r w:rsidR="00134ED4" w:rsidRPr="00D77CA8">
        <w:t xml:space="preserve">King Faisal Specialist Hospital and Research Center </w:t>
      </w:r>
      <w:r w:rsidRPr="00D77CA8">
        <w:t>or the World Bank, their Boards of Directors, or the governments they represent.</w:t>
      </w:r>
    </w:p>
    <w:p w14:paraId="234025DD" w14:textId="709541DC" w:rsidR="001142DC" w:rsidRPr="00D77CA8" w:rsidRDefault="00134ED4" w:rsidP="00D77CA8">
      <w:r w:rsidRPr="00D77CA8">
        <w:br w:type="page"/>
      </w:r>
    </w:p>
    <w:p w14:paraId="0BB992E9" w14:textId="77777777" w:rsidR="0083786E" w:rsidRPr="00B3771F" w:rsidRDefault="0083786E" w:rsidP="0083786E">
      <w:pPr>
        <w:pStyle w:val="Heading1"/>
      </w:pPr>
      <w:bookmarkStart w:id="11" w:name="_Toc103787542"/>
      <w:bookmarkStart w:id="12" w:name="_Toc103843500"/>
      <w:r w:rsidRPr="00B3771F">
        <w:lastRenderedPageBreak/>
        <w:t>Abbreviations</w:t>
      </w:r>
      <w:bookmarkEnd w:id="11"/>
      <w:bookmarkEnd w:id="12"/>
    </w:p>
    <w:p w14:paraId="6945A6EB" w14:textId="77777777" w:rsidR="0083786E" w:rsidRDefault="0083786E" w:rsidP="0083786E"/>
    <w:p w14:paraId="77992877" w14:textId="4BE1A672" w:rsidR="0083786E" w:rsidRDefault="0083786E" w:rsidP="0083786E">
      <w:r>
        <w:t>CA</w:t>
      </w:r>
      <w:r>
        <w:tab/>
      </w:r>
      <w:r>
        <w:tab/>
        <w:t>cancer</w:t>
      </w:r>
    </w:p>
    <w:p w14:paraId="0632DD68" w14:textId="1D6E871B" w:rsidR="0083786E" w:rsidRDefault="0083786E" w:rsidP="0083786E">
      <w:r>
        <w:t>DALY</w:t>
      </w:r>
      <w:r>
        <w:tab/>
      </w:r>
      <w:r>
        <w:tab/>
        <w:t>disability-adjusted life-year</w:t>
      </w:r>
    </w:p>
    <w:p w14:paraId="3441CD48" w14:textId="23B13C44" w:rsidR="0083786E" w:rsidRDefault="0083786E" w:rsidP="0083786E">
      <w:r>
        <w:t>GASTAT</w:t>
      </w:r>
      <w:r>
        <w:tab/>
      </w:r>
      <w:r>
        <w:tab/>
        <w:t>General Authority for Statistics</w:t>
      </w:r>
    </w:p>
    <w:p w14:paraId="019BC981" w14:textId="01B15177" w:rsidR="0083786E" w:rsidRDefault="0083786E" w:rsidP="0083786E">
      <w:r>
        <w:t>KSA</w:t>
      </w:r>
      <w:r>
        <w:tab/>
      </w:r>
      <w:r>
        <w:tab/>
        <w:t>Kingdom of Saudi Arabia</w:t>
      </w:r>
    </w:p>
    <w:p w14:paraId="0A8EF9C2" w14:textId="7DDD3FB5" w:rsidR="0083786E" w:rsidRDefault="0083786E" w:rsidP="0083786E">
      <w:r>
        <w:t>MET</w:t>
      </w:r>
      <w:r>
        <w:tab/>
      </w:r>
      <w:r>
        <w:tab/>
        <w:t>metabolic equivalent of task</w:t>
      </w:r>
    </w:p>
    <w:p w14:paraId="30218101" w14:textId="7018C71E" w:rsidR="0083786E" w:rsidRPr="00B3771F" w:rsidRDefault="0083786E" w:rsidP="0083786E">
      <w:pPr>
        <w:rPr>
          <w:color w:val="FF0000"/>
        </w:rPr>
      </w:pPr>
      <w:r>
        <w:t>NCD</w:t>
      </w:r>
      <w:r w:rsidRPr="00E6683D">
        <w:tab/>
      </w:r>
      <w:r w:rsidRPr="00E6683D">
        <w:tab/>
      </w:r>
      <w:r>
        <w:rPr>
          <w:rFonts w:cstheme="minorHAnsi"/>
        </w:rPr>
        <w:t>noncommunicable disease</w:t>
      </w:r>
    </w:p>
    <w:p w14:paraId="105ED1F7" w14:textId="6EFBBB35" w:rsidR="0083786E" w:rsidRDefault="0083786E" w:rsidP="0083786E">
      <w:r w:rsidRPr="00E6683D">
        <w:t>PA</w:t>
      </w:r>
      <w:r w:rsidRPr="00E6683D">
        <w:tab/>
      </w:r>
      <w:r w:rsidRPr="00E6683D">
        <w:tab/>
        <w:t>physical activity</w:t>
      </w:r>
    </w:p>
    <w:p w14:paraId="4A49CC73" w14:textId="44E1E7F2" w:rsidR="0083786E" w:rsidRDefault="0083786E" w:rsidP="0083786E">
      <w:r>
        <w:t>PAF</w:t>
      </w:r>
      <w:r>
        <w:tab/>
      </w:r>
      <w:r>
        <w:tab/>
        <w:t>population attributable fractions</w:t>
      </w:r>
    </w:p>
    <w:p w14:paraId="0DA07832" w14:textId="529F30FB" w:rsidR="0083786E" w:rsidRDefault="0083786E" w:rsidP="0083786E">
      <w:r>
        <w:t>PIF</w:t>
      </w:r>
      <w:r>
        <w:tab/>
      </w:r>
      <w:r>
        <w:tab/>
        <w:t>potential impact fraction</w:t>
      </w:r>
    </w:p>
    <w:p w14:paraId="4026EB12" w14:textId="1259E338" w:rsidR="0083786E" w:rsidRDefault="0083786E" w:rsidP="0083786E">
      <w:pPr>
        <w:rPr>
          <w:ins w:id="13" w:author="Microsoft account" w:date="2022-06-10T14:01:00Z"/>
        </w:rPr>
      </w:pPr>
      <w:r>
        <w:t>RR</w:t>
      </w:r>
      <w:r>
        <w:tab/>
      </w:r>
      <w:r>
        <w:tab/>
        <w:t>relative risk</w:t>
      </w:r>
    </w:p>
    <w:p w14:paraId="33EB6ED6" w14:textId="3DED30B5" w:rsidR="00427C60" w:rsidRPr="00E6683D" w:rsidRDefault="00427C60" w:rsidP="0083786E">
      <w:ins w:id="14" w:author="Microsoft account" w:date="2022-06-10T14:01:00Z">
        <w:r>
          <w:t>SB</w:t>
        </w:r>
        <w:r>
          <w:tab/>
        </w:r>
        <w:r>
          <w:tab/>
        </w:r>
        <w:r>
          <w:rPr>
            <w:rFonts w:eastAsiaTheme="minorHAnsi"/>
          </w:rPr>
          <w:t>sedentary behaviors</w:t>
        </w:r>
      </w:ins>
    </w:p>
    <w:p w14:paraId="7C19B5B6" w14:textId="77777777" w:rsidR="0083786E" w:rsidRDefault="0083786E" w:rsidP="00D77CA8">
      <w:pPr>
        <w:pStyle w:val="Heading1"/>
      </w:pPr>
      <w:r>
        <w:br/>
      </w:r>
    </w:p>
    <w:p w14:paraId="68570556" w14:textId="77777777" w:rsidR="0083786E" w:rsidRDefault="0083786E">
      <w:pPr>
        <w:spacing w:line="240" w:lineRule="auto"/>
        <w:ind w:firstLine="0"/>
        <w:rPr>
          <w:rFonts w:asciiTheme="minorHAnsi" w:eastAsiaTheme="majorEastAsia" w:hAnsiTheme="minorHAnsi" w:cstheme="minorHAnsi"/>
          <w:b/>
          <w:bCs/>
          <w:color w:val="2F5496" w:themeColor="accent1" w:themeShade="BF"/>
          <w:sz w:val="32"/>
          <w:szCs w:val="32"/>
          <w:shd w:val="clear" w:color="auto" w:fill="auto"/>
        </w:rPr>
      </w:pPr>
      <w:r>
        <w:br w:type="page"/>
      </w:r>
    </w:p>
    <w:p w14:paraId="4C6DC5D1" w14:textId="139B50CF" w:rsidR="00C9399C" w:rsidRDefault="00C9399C" w:rsidP="00D77CA8">
      <w:pPr>
        <w:pStyle w:val="Heading1"/>
        <w:rPr>
          <w:ins w:id="15" w:author="David Watkins" w:date="2022-06-27T20:55:00Z"/>
        </w:rPr>
      </w:pPr>
      <w:bookmarkStart w:id="16" w:name="_Toc103843501"/>
      <w:commentRangeStart w:id="17"/>
      <w:ins w:id="18" w:author="David Watkins" w:date="2022-06-27T20:55:00Z">
        <w:r>
          <w:lastRenderedPageBreak/>
          <w:t>Executive summary</w:t>
        </w:r>
      </w:ins>
      <w:commentRangeEnd w:id="17"/>
      <w:ins w:id="19" w:author="David Watkins" w:date="2022-06-27T23:30:00Z">
        <w:r w:rsidR="0050002F">
          <w:rPr>
            <w:rStyle w:val="CommentReference"/>
            <w:rFonts w:eastAsiaTheme="minorEastAsia" w:cstheme="minorBidi"/>
            <w:b w:val="0"/>
            <w:bCs w:val="0"/>
            <w:color w:val="000000"/>
            <w:shd w:val="clear" w:color="auto" w:fill="FFFFFF"/>
          </w:rPr>
          <w:commentReference w:id="17"/>
        </w:r>
      </w:ins>
    </w:p>
    <w:p w14:paraId="4877C90D" w14:textId="06215BCF" w:rsidR="00C9399C" w:rsidRPr="00C9399C" w:rsidRDefault="00C9399C" w:rsidP="00C9399C">
      <w:pPr>
        <w:ind w:firstLine="0"/>
        <w:rPr>
          <w:ins w:id="20" w:author="David Watkins" w:date="2022-06-27T20:55:00Z"/>
        </w:rPr>
        <w:pPrChange w:id="21" w:author="David Watkins" w:date="2022-06-27T20:55:00Z">
          <w:pPr>
            <w:pStyle w:val="Heading1"/>
          </w:pPr>
        </w:pPrChange>
      </w:pPr>
    </w:p>
    <w:p w14:paraId="11A86C53" w14:textId="77777777" w:rsidR="00C9399C" w:rsidRDefault="00C9399C">
      <w:pPr>
        <w:spacing w:line="240" w:lineRule="auto"/>
        <w:ind w:firstLine="0"/>
        <w:rPr>
          <w:ins w:id="22" w:author="David Watkins" w:date="2022-06-27T20:55:00Z"/>
          <w:rFonts w:asciiTheme="minorHAnsi" w:eastAsiaTheme="majorEastAsia" w:hAnsiTheme="minorHAnsi" w:cstheme="minorHAnsi"/>
          <w:b/>
          <w:bCs/>
          <w:color w:val="2F5496" w:themeColor="accent1" w:themeShade="BF"/>
          <w:sz w:val="32"/>
          <w:szCs w:val="32"/>
          <w:shd w:val="clear" w:color="auto" w:fill="auto"/>
        </w:rPr>
      </w:pPr>
      <w:ins w:id="23" w:author="David Watkins" w:date="2022-06-27T20:55:00Z">
        <w:r>
          <w:br w:type="page"/>
        </w:r>
      </w:ins>
    </w:p>
    <w:p w14:paraId="29C4425A" w14:textId="2A4AC65B" w:rsidR="001142DC" w:rsidRPr="00D77CA8" w:rsidRDefault="00D77CA8" w:rsidP="00D77CA8">
      <w:pPr>
        <w:pStyle w:val="Heading1"/>
      </w:pPr>
      <w:r>
        <w:lastRenderedPageBreak/>
        <w:t>I</w:t>
      </w:r>
      <w:r w:rsidRPr="00D77CA8">
        <w:t>ntroduction</w:t>
      </w:r>
      <w:bookmarkEnd w:id="16"/>
      <w:r w:rsidRPr="00D77CA8">
        <w:t xml:space="preserve"> </w:t>
      </w:r>
    </w:p>
    <w:p w14:paraId="70DB9EAB" w14:textId="13CC0B8D" w:rsidR="004A6BE9" w:rsidRPr="00D77CA8" w:rsidRDefault="004A6BE9" w:rsidP="00757435">
      <w:pPr>
        <w:ind w:firstLine="0"/>
        <w:jc w:val="both"/>
        <w:rPr>
          <w:rFonts w:eastAsiaTheme="minorHAnsi"/>
        </w:rPr>
      </w:pPr>
      <w:r w:rsidRPr="00D77CA8">
        <w:rPr>
          <w:rFonts w:eastAsiaTheme="minorHAnsi"/>
        </w:rPr>
        <w:t xml:space="preserve">Noncommunicable diseases (NCDs) are currently responsible for about two-thirds of deaths in the Kingdom of Saudi Arabia (KSA) </w:t>
      </w:r>
      <w:r w:rsidRPr="00D77CA8">
        <w:rPr>
          <w:rFonts w:eastAsiaTheme="minorHAnsi"/>
        </w:rPr>
        <w:fldChar w:fldCharType="begin"/>
      </w:r>
      <w:r w:rsidRPr="00D77CA8">
        <w:rPr>
          <w:rFonts w:eastAsiaTheme="minorHAnsi"/>
        </w:rPr>
        <w:instrText xml:space="preserve"> ADDIN EN.CITE &lt;EndNote&gt;&lt;Cite&gt;&lt;Author&gt;GBD 2019 Diseases and Injuries Collaborators&lt;/Author&gt;&lt;Year&gt;2020&lt;/Year&gt;&lt;RecNum&gt;97&lt;/RecNum&gt;&lt;DisplayText&gt;(1)&lt;/DisplayText&gt;&lt;record&gt;&lt;rec-number&gt;97&lt;/rec-number&gt;&lt;foreign-keys&gt;&lt;key app="EN" db-id="r95spfrpvra9wde9z9759501xfev9sdvx029" timestamp="1652467609"&gt;97&lt;/key&gt;&lt;/foreign-keys&gt;&lt;ref-type name="Journal Article"&gt;17&lt;/ref-type&gt;&lt;contributors&gt;&lt;authors&gt;&lt;author&gt;GBD 2019 Diseases and Injuries Collaborators,&lt;/author&gt;&lt;/authors&gt;&lt;/contributors&gt;&lt;titles&gt;&lt;title&gt;Global burden of 369 diseases and injuries in 204 countries and territories, 1990-2019: a systematic analysis for the Global Burden of Disease Study 2019&lt;/title&gt;&lt;secondary-title&gt;Lancet&lt;/secondary-title&gt;&lt;/titles&gt;&lt;periodical&gt;&lt;full-title&gt;Lancet&lt;/full-title&gt;&lt;/periodical&gt;&lt;pages&gt;1204-1222&lt;/pages&gt;&lt;volume&gt;396&lt;/volume&gt;&lt;number&gt;10258&lt;/number&gt;&lt;edition&gt;2020/10/19&lt;/edition&gt;&lt;keywords&gt;&lt;keyword&gt;Adolescent&lt;/keyword&gt;&lt;keyword&gt;Adult&lt;/keyword&gt;&lt;keyword&gt;Age Distribution&lt;/keyword&gt;&lt;keyword&gt;Aged&lt;/keyword&gt;&lt;keyword&gt;Aged, 80 and over&lt;/keyword&gt;&lt;keyword&gt;Cause of Death&lt;/keyword&gt;&lt;keyword&gt;Child&lt;/keyword&gt;&lt;keyword&gt;Child, Preschool&lt;/keyword&gt;&lt;keyword&gt;*Disability-Adjusted Life Years&lt;/keyword&gt;&lt;keyword&gt;Female&lt;/keyword&gt;&lt;keyword&gt;*Global Burden of Disease&lt;/keyword&gt;&lt;keyword&gt;Humans&lt;/keyword&gt;&lt;keyword&gt;Infant&lt;/keyword&gt;&lt;keyword&gt;Infant, Newborn&lt;/keyword&gt;&lt;keyword&gt;Male&lt;/keyword&gt;&lt;keyword&gt;Middle Aged&lt;/keyword&gt;&lt;keyword&gt;Risk Factors&lt;/keyword&gt;&lt;keyword&gt;Spatial Analysis&lt;/keyword&gt;&lt;keyword&gt;Young Adult&lt;/keyword&gt;&lt;/keywords&gt;&lt;dates&gt;&lt;year&gt;2020&lt;/year&gt;&lt;pub-dates&gt;&lt;date&gt;Oct 17&lt;/date&gt;&lt;/pub-dates&gt;&lt;/dates&gt;&lt;isbn&gt;1474-547X (Electronic)&amp;#xD;0140-6736 (Linking)&lt;/isbn&gt;&lt;accession-num&gt;33069326&lt;/accession-num&gt;&lt;urls&gt;&lt;related-urls&gt;&lt;url&gt;https://www.ncbi.nlm.nih.gov/pubmed/33069326&lt;/url&gt;&lt;/related-urls&gt;&lt;/urls&gt;&lt;custom2&gt;PMC7567026&lt;/custom2&gt;&lt;electronic-resource-num&gt;10.1016/S0140-6736(20)30925-9&lt;/electronic-resource-num&gt;&lt;/record&gt;&lt;/Cite&gt;&lt;/EndNote&gt;</w:instrText>
      </w:r>
      <w:r w:rsidRPr="00D77CA8">
        <w:rPr>
          <w:rFonts w:eastAsiaTheme="minorHAnsi"/>
        </w:rPr>
        <w:fldChar w:fldCharType="separate"/>
      </w:r>
      <w:r w:rsidRPr="00D77CA8">
        <w:rPr>
          <w:rFonts w:eastAsiaTheme="minorHAnsi"/>
        </w:rPr>
        <w:t>(1)</w:t>
      </w:r>
      <w:r w:rsidRPr="00D77CA8">
        <w:rPr>
          <w:rFonts w:eastAsiaTheme="minorHAnsi"/>
        </w:rPr>
        <w:fldChar w:fldCharType="end"/>
      </w:r>
      <w:r w:rsidRPr="00D77CA8">
        <w:rPr>
          <w:rFonts w:eastAsiaTheme="minorHAnsi"/>
        </w:rPr>
        <w:t xml:space="preserve"> and represent a growing threat to the healthcare system and society. Trends in NCDs are being driven in part by population growth and aging, factors which are largely outside the control of the health sector, but are also being driven by epidemiological change, including increased exposure to risk factors such as unhealthy diet, tobacco use, </w:t>
      </w:r>
      <w:ins w:id="24" w:author="Microsoft account" w:date="2022-06-10T14:00:00Z">
        <w:r w:rsidR="00427C60">
          <w:rPr>
            <w:rFonts w:eastAsiaTheme="minorHAnsi"/>
          </w:rPr>
          <w:t xml:space="preserve">sedentary behaviors, </w:t>
        </w:r>
      </w:ins>
      <w:r w:rsidRPr="00D77CA8">
        <w:rPr>
          <w:rFonts w:eastAsiaTheme="minorHAnsi"/>
        </w:rPr>
        <w:t xml:space="preserve">and insufficient physical activity. The latter is estimated to be responsible for nearly 5% of deaths in KSA </w:t>
      </w:r>
      <w:r w:rsidRPr="00D77CA8">
        <w:rPr>
          <w:rFonts w:eastAsiaTheme="minorHAnsi"/>
        </w:rPr>
        <w:fldChar w:fldCharType="begin"/>
      </w:r>
      <w:r w:rsidRPr="00D77CA8">
        <w:rPr>
          <w:rFonts w:eastAsiaTheme="minorHAnsi"/>
        </w:rPr>
        <w:instrText xml:space="preserve"> ADDIN EN.CITE &lt;EndNote&gt;&lt;Cite&gt;&lt;Author&gt;GBD 2019 Risk Factors Collaborators&lt;/Author&gt;&lt;Year&gt;2020&lt;/Year&gt;&lt;RecNum&gt;98&lt;/RecNum&gt;&lt;DisplayText&gt;(2)&lt;/DisplayText&gt;&lt;record&gt;&lt;rec-number&gt;98&lt;/rec-number&gt;&lt;foreign-keys&gt;&lt;key app="EN" db-id="r95spfrpvra9wde9z9759501xfev9sdvx029" timestamp="1652467663"&gt;98&lt;/key&gt;&lt;/foreign-keys&gt;&lt;ref-type name="Journal Article"&gt;17&lt;/ref-type&gt;&lt;contributors&gt;&lt;authors&gt;&lt;author&gt;GBD 2019 Risk Factors Collaborators,&lt;/author&gt;&lt;/authors&gt;&lt;/contributors&gt;&lt;titles&gt;&lt;title&gt;Global burden of 87 risk factors in 204 countries and territories, 1990-2019: a systematic analysis for the Global Burden of Disease Study 2019&lt;/title&gt;&lt;secondary-title&gt;Lancet&lt;/secondary-title&gt;&lt;/titles&gt;&lt;periodical&gt;&lt;full-title&gt;Lancet&lt;/full-title&gt;&lt;/periodical&gt;&lt;pages&gt;1223-1249&lt;/pages&gt;&lt;volume&gt;396&lt;/volume&gt;&lt;number&gt;10258&lt;/number&gt;&lt;edition&gt;2020/10/19&lt;/edition&gt;&lt;keywords&gt;&lt;keyword&gt;Body Mass Index&lt;/keyword&gt;&lt;keyword&gt;Environmental Exposure/adverse effects&lt;/keyword&gt;&lt;keyword&gt;Female&lt;/keyword&gt;&lt;keyword&gt;Global Burden of Disease/*trends&lt;/keyword&gt;&lt;keyword&gt;Global Health/*statistics &amp;amp; numerical data/trends&lt;/keyword&gt;&lt;keyword&gt;Health Risk Behaviors&lt;/keyword&gt;&lt;keyword&gt;Humans&lt;/keyword&gt;&lt;keyword&gt;Hyperglycemia/epidemiology&lt;/keyword&gt;&lt;keyword&gt;Hypertension/epidemiology&lt;/keyword&gt;&lt;keyword&gt;Life Expectancy/*trends&lt;/keyword&gt;&lt;keyword&gt;Male&lt;/keyword&gt;&lt;keyword&gt;Malnutrition/epidemiology&lt;/keyword&gt;&lt;keyword&gt;Mortality/*trends&lt;/keyword&gt;&lt;keyword&gt;*Risk Factors&lt;/keyword&gt;&lt;keyword&gt;Socioeconomic Factors&lt;/keyword&gt;&lt;keyword&gt;Substance-Related Disorders/epidemiology&lt;/keyword&gt;&lt;/keywords&gt;&lt;dates&gt;&lt;year&gt;2020&lt;/year&gt;&lt;pub-dates&gt;&lt;date&gt;Oct 17&lt;/date&gt;&lt;/pub-dates&gt;&lt;/dates&gt;&lt;isbn&gt;1474-547X (Electronic)&amp;#xD;0140-6736 (Linking)&lt;/isbn&gt;&lt;accession-num&gt;33069327&lt;/accession-num&gt;&lt;urls&gt;&lt;related-urls&gt;&lt;url&gt;https://www.ncbi.nlm.nih.gov/pubmed/33069327&lt;/url&gt;&lt;/related-urls&gt;&lt;/urls&gt;&lt;custom2&gt;PMC7566194&lt;/custom2&gt;&lt;electronic-resource-num&gt;10.1016/S0140-6736(20)30752-2&lt;/electronic-resource-num&gt;&lt;/record&gt;&lt;/Cite&gt;&lt;/EndNote&gt;</w:instrText>
      </w:r>
      <w:r w:rsidRPr="00D77CA8">
        <w:rPr>
          <w:rFonts w:eastAsiaTheme="minorHAnsi"/>
        </w:rPr>
        <w:fldChar w:fldCharType="separate"/>
      </w:r>
      <w:r w:rsidRPr="00D77CA8">
        <w:rPr>
          <w:rFonts w:eastAsiaTheme="minorHAnsi"/>
        </w:rPr>
        <w:t>(2)</w:t>
      </w:r>
      <w:r w:rsidRPr="00D77CA8">
        <w:rPr>
          <w:rFonts w:eastAsiaTheme="minorHAnsi"/>
        </w:rPr>
        <w:fldChar w:fldCharType="end"/>
      </w:r>
      <w:r w:rsidRPr="00D77CA8">
        <w:rPr>
          <w:rFonts w:eastAsiaTheme="minorHAnsi"/>
        </w:rPr>
        <w:t xml:space="preserve">. Just over half of adults are not achieving the recommended level of daily physical activity </w:t>
      </w:r>
      <w:r w:rsidRPr="00D77CA8">
        <w:rPr>
          <w:rFonts w:eastAsiaTheme="minorHAnsi"/>
        </w:rPr>
        <w:fldChar w:fldCharType="begin"/>
      </w:r>
      <w:r w:rsidRPr="00D77CA8">
        <w:rPr>
          <w:rFonts w:eastAsiaTheme="minorHAnsi"/>
        </w:rPr>
        <w:instrText xml:space="preserve"> ADDIN EN.CITE &lt;EndNote&gt;&lt;Cite&gt;&lt;Author&gt;World Health Organization&lt;/Author&gt;&lt;Year&gt;2022&lt;/Year&gt;&lt;RecNum&gt;99&lt;/RecNum&gt;&lt;DisplayText&gt;(3)&lt;/DisplayText&gt;&lt;record&gt;&lt;rec-number&gt;99&lt;/rec-number&gt;&lt;foreign-keys&gt;&lt;key app="EN" db-id="r95spfrpvra9wde9z9759501xfev9sdvx029" timestamp="1652468253"&gt;99&lt;/key&gt;&lt;/foreign-keys&gt;&lt;ref-type name="Web Page"&gt;12&lt;/ref-type&gt;&lt;contributors&gt;&lt;authors&gt;&lt;author&gt;World Health Organization,&lt;/author&gt;&lt;/authors&gt;&lt;/contributors&gt;&lt;titles&gt;&lt;title&gt;Global Health Observatory&lt;/title&gt;&lt;/titles&gt;&lt;volume&gt;2022&lt;/volume&gt;&lt;number&gt;May 13&lt;/number&gt;&lt;dates&gt;&lt;year&gt;2022&lt;/year&gt;&lt;/dates&gt;&lt;urls&gt;&lt;related-urls&gt;&lt;url&gt;https://www.who.int/data/gho&lt;/url&gt;&lt;/related-urls&gt;&lt;/urls&gt;&lt;/record&gt;&lt;/Cite&gt;&lt;/EndNote&gt;</w:instrText>
      </w:r>
      <w:r w:rsidRPr="00D77CA8">
        <w:rPr>
          <w:rFonts w:eastAsiaTheme="minorHAnsi"/>
        </w:rPr>
        <w:fldChar w:fldCharType="separate"/>
      </w:r>
      <w:r w:rsidRPr="00D77CA8">
        <w:rPr>
          <w:rFonts w:eastAsiaTheme="minorHAnsi"/>
        </w:rPr>
        <w:t>(3)</w:t>
      </w:r>
      <w:r w:rsidRPr="00D77CA8">
        <w:rPr>
          <w:rFonts w:eastAsiaTheme="minorHAnsi"/>
        </w:rPr>
        <w:fldChar w:fldCharType="end"/>
      </w:r>
      <w:r w:rsidRPr="00D77CA8">
        <w:rPr>
          <w:rFonts w:eastAsiaTheme="minorHAnsi"/>
        </w:rPr>
        <w:t>, and economic development will probably lead to worsening physical activity levels in future years unless policy action is taken</w:t>
      </w:r>
      <w:r w:rsidR="005E5237" w:rsidRPr="00D77CA8">
        <w:rPr>
          <w:rFonts w:eastAsiaTheme="minorHAnsi"/>
        </w:rPr>
        <w:t xml:space="preserve"> </w:t>
      </w:r>
      <w:r w:rsidRPr="00D77CA8">
        <w:rPr>
          <w:rFonts w:eastAsiaTheme="minorHAnsi"/>
        </w:rPr>
        <w:fldChar w:fldCharType="begin"/>
      </w:r>
      <w:r w:rsidRPr="00D77CA8">
        <w:rPr>
          <w:rFonts w:eastAsiaTheme="minorHAnsi"/>
        </w:rPr>
        <w:instrText xml:space="preserve"> ADDIN EN.CITE &lt;EndNote&gt;&lt;Cite&gt;&lt;Author&gt;Ng&lt;/Author&gt;&lt;Year&gt;2012&lt;/Year&gt;&lt;RecNum&gt;100&lt;/RecNum&gt;&lt;DisplayText&gt;(4)&lt;/DisplayText&gt;&lt;record&gt;&lt;rec-number&gt;100&lt;/rec-number&gt;&lt;foreign-keys&gt;&lt;key app="EN" db-id="r95spfrpvra9wde9z9759501xfev9sdvx029" timestamp="1652468461"&gt;100&lt;/key&gt;&lt;/foreign-keys&gt;&lt;ref-type name="Journal Article"&gt;17&lt;/ref-type&gt;&lt;contributors&gt;&lt;authors&gt;&lt;author&gt;Ng, S. W.&lt;/author&gt;&lt;author&gt;Popkin, B. M.&lt;/author&gt;&lt;/authors&gt;&lt;/contributors&gt;&lt;auth-address&gt;Department of Nutrition, University of North Carolina at Chapel Hill, Chapel Hill, NC 27516, USA. popkin@unc.edu&lt;/auth-address&gt;&lt;titles&gt;&lt;title&gt;Time use and physical activity: a shift away from movement across the globe&lt;/title&gt;&lt;secondary-title&gt;Obes Rev&lt;/secondary-title&gt;&lt;/titles&gt;&lt;periodical&gt;&lt;full-title&gt;Obes Rev&lt;/full-title&gt;&lt;/periodical&gt;&lt;pages&gt;659-80&lt;/pages&gt;&lt;volume&gt;13&lt;/volume&gt;&lt;number&gt;8&lt;/number&gt;&lt;edition&gt;2012/06/15&lt;/edition&gt;&lt;keywords&gt;&lt;keyword&gt;Activities of Daily Living&lt;/keyword&gt;&lt;keyword&gt;Cross-Cultural Comparison&lt;/keyword&gt;&lt;keyword&gt;Energy Metabolism/*physiology&lt;/keyword&gt;&lt;keyword&gt;Exercise/*physiology&lt;/keyword&gt;&lt;keyword&gt;Health Behavior&lt;/keyword&gt;&lt;keyword&gt;Humans&lt;/keyword&gt;&lt;keyword&gt;Leisure Activities&lt;/keyword&gt;&lt;keyword&gt;Obesity/epidemiology/etiology&lt;/keyword&gt;&lt;keyword&gt;*Sedentary Behavior&lt;/keyword&gt;&lt;keyword&gt;Sleep/physiology&lt;/keyword&gt;&lt;keyword&gt;Time Factors&lt;/keyword&gt;&lt;keyword&gt;Work/physiology&lt;/keyword&gt;&lt;/keywords&gt;&lt;dates&gt;&lt;year&gt;2012&lt;/year&gt;&lt;pub-dates&gt;&lt;date&gt;Aug&lt;/date&gt;&lt;/pub-dates&gt;&lt;/dates&gt;&lt;isbn&gt;1467-789X (Electronic)&amp;#xD;1467-7881 (Linking)&lt;/isbn&gt;&lt;accession-num&gt;22694051&lt;/accession-num&gt;&lt;urls&gt;&lt;related-urls&gt;&lt;url&gt;https://www.ncbi.nlm.nih.gov/pubmed/22694051&lt;/url&gt;&lt;/related-urls&gt;&lt;/urls&gt;&lt;custom2&gt;PMC3401184&lt;/custom2&gt;&lt;electronic-resource-num&gt;10.1111/j.1467-789X.2011.00982.x&lt;/electronic-resource-num&gt;&lt;/record&gt;&lt;/Cite&gt;&lt;/EndNote&gt;</w:instrText>
      </w:r>
      <w:r w:rsidRPr="00D77CA8">
        <w:rPr>
          <w:rFonts w:eastAsiaTheme="minorHAnsi"/>
        </w:rPr>
        <w:fldChar w:fldCharType="separate"/>
      </w:r>
      <w:r w:rsidRPr="00D77CA8">
        <w:rPr>
          <w:rFonts w:eastAsiaTheme="minorHAnsi"/>
        </w:rPr>
        <w:t>(4)</w:t>
      </w:r>
      <w:r w:rsidRPr="00D77CA8">
        <w:rPr>
          <w:rFonts w:eastAsiaTheme="minorHAnsi"/>
        </w:rPr>
        <w:fldChar w:fldCharType="end"/>
      </w:r>
      <w:r w:rsidRPr="00D77CA8">
        <w:rPr>
          <w:rFonts w:eastAsiaTheme="minorHAnsi"/>
        </w:rPr>
        <w:t>.</w:t>
      </w:r>
    </w:p>
    <w:p w14:paraId="294F3565" w14:textId="77777777" w:rsidR="00D77CA8" w:rsidRDefault="00D77CA8" w:rsidP="00D77CA8">
      <w:pPr>
        <w:ind w:firstLine="0"/>
        <w:rPr>
          <w:rFonts w:eastAsiaTheme="minorHAnsi"/>
        </w:rPr>
      </w:pPr>
    </w:p>
    <w:p w14:paraId="2DB278A0" w14:textId="01D7B3B1" w:rsidR="004A6BE9" w:rsidRPr="00D77CA8" w:rsidRDefault="004A6BE9" w:rsidP="00757435">
      <w:pPr>
        <w:ind w:firstLine="0"/>
        <w:jc w:val="both"/>
        <w:rPr>
          <w:rFonts w:eastAsiaTheme="minorHAnsi"/>
        </w:rPr>
      </w:pPr>
      <w:r w:rsidRPr="00D77CA8">
        <w:rPr>
          <w:rFonts w:eastAsiaTheme="minorHAnsi"/>
        </w:rPr>
        <w:t xml:space="preserve">The related concepts of “economic burden of disease” and “cost of inaction” have been around for many years </w:t>
      </w:r>
      <w:r w:rsidRPr="00D77CA8">
        <w:rPr>
          <w:rFonts w:eastAsiaTheme="minorHAnsi"/>
        </w:rPr>
        <w:fldChar w:fldCharType="begin"/>
      </w:r>
      <w:r w:rsidRPr="00D77CA8">
        <w:rPr>
          <w:rFonts w:eastAsiaTheme="minorHAnsi"/>
        </w:rPr>
        <w:instrText xml:space="preserve"> ADDIN EN.CITE &lt;EndNote&gt;&lt;Cite&gt;&lt;Author&gt;World Health Organization&lt;/Author&gt;&lt;Year&gt;2009&lt;/Year&gt;&lt;RecNum&gt;101&lt;/RecNum&gt;&lt;DisplayText&gt;(5)&lt;/DisplayText&gt;&lt;record&gt;&lt;rec-number&gt;101&lt;/rec-number&gt;&lt;foreign-keys&gt;&lt;key app="EN" db-id="r95spfrpvra9wde9z9759501xfev9sdvx029" timestamp="1652468752"&gt;101&lt;/key&gt;&lt;/foreign-keys&gt;&lt;ref-type name="Government Document"&gt;46&lt;/ref-type&gt;&lt;contributors&gt;&lt;authors&gt;&lt;author&gt;World Health Organization,&lt;/author&gt;&lt;/authors&gt;&lt;secondary-authors&gt;&lt;author&gt;Department of Health Systems Financing&lt;/author&gt;&lt;/secondary-authors&gt;&lt;/contributors&gt;&lt;titles&gt;&lt;title&gt;WHO guide to identifying the economic consequences of disease and injury&lt;/title&gt;&lt;/titles&gt;&lt;dates&gt;&lt;year&gt;2009&lt;/year&gt;&lt;/dates&gt;&lt;pub-location&gt;Geneva&lt;/pub-location&gt;&lt;publisher&gt;World Health Organization&lt;/publisher&gt;&lt;urls&gt;&lt;related-urls&gt;&lt;url&gt;https://apps.who.int/iris/handle/10665/137037&lt;/url&gt;&lt;/related-urls&gt;&lt;/urls&gt;&lt;/record&gt;&lt;/Cite&gt;&lt;/EndNote&gt;</w:instrText>
      </w:r>
      <w:r w:rsidRPr="00D77CA8">
        <w:rPr>
          <w:rFonts w:eastAsiaTheme="minorHAnsi"/>
        </w:rPr>
        <w:fldChar w:fldCharType="separate"/>
      </w:r>
      <w:r w:rsidRPr="00D77CA8">
        <w:rPr>
          <w:rFonts w:eastAsiaTheme="minorHAnsi"/>
        </w:rPr>
        <w:t>(5)</w:t>
      </w:r>
      <w:r w:rsidRPr="00D77CA8">
        <w:rPr>
          <w:rFonts w:eastAsiaTheme="minorHAnsi"/>
        </w:rPr>
        <w:fldChar w:fldCharType="end"/>
      </w:r>
      <w:r w:rsidRPr="00D77CA8">
        <w:rPr>
          <w:rFonts w:eastAsiaTheme="minorHAnsi"/>
        </w:rPr>
        <w:t>. The principal aim of these types of studies is to quantify the cost of not taking action to address a particular disease, injury, or risk factor. These analyses often make counterfactual arguments, e.g., if disease X had been eliminated, there would have been Y economic benefits (usually valued in local or international currency). When expressed in monetary terms, their estimates provide a sense for the economic benefits of acting on the health problem in question. As such, they are useful for agenda-setting, policy formulation and analysis, and advocacy purposes.</w:t>
      </w:r>
      <w:r w:rsidR="004262E3" w:rsidRPr="00D77CA8">
        <w:rPr>
          <w:rFonts w:eastAsiaTheme="minorHAnsi"/>
        </w:rPr>
        <w:t xml:space="preserve"> </w:t>
      </w:r>
      <w:del w:id="25" w:author="David Watkins" w:date="2022-06-27T20:53:00Z">
        <w:r w:rsidR="006E68F6" w:rsidRPr="00D77CA8" w:rsidDel="00C9399C">
          <w:rPr>
            <w:rFonts w:eastAsiaTheme="minorHAnsi"/>
          </w:rPr>
          <w:delText>In light of</w:delText>
        </w:r>
      </w:del>
      <w:ins w:id="26" w:author="David Watkins" w:date="2022-06-27T20:53:00Z">
        <w:r w:rsidR="00C9399C" w:rsidRPr="00D77CA8">
          <w:rPr>
            <w:rFonts w:eastAsiaTheme="minorHAnsi"/>
          </w:rPr>
          <w:t>Considering</w:t>
        </w:r>
      </w:ins>
      <w:r w:rsidR="006E68F6" w:rsidRPr="00D77CA8">
        <w:rPr>
          <w:rFonts w:eastAsiaTheme="minorHAnsi"/>
        </w:rPr>
        <w:t xml:space="preserve"> the great reforms Saudi Arabia is undertaking including Vision 2030’s Quality of Life Program, which aims to have 40% of the </w:t>
      </w:r>
      <w:ins w:id="27" w:author="Microsoft account" w:date="2022-06-10T14:14:00Z">
        <w:r w:rsidR="006A5932">
          <w:rPr>
            <w:rFonts w:eastAsiaTheme="minorHAnsi"/>
          </w:rPr>
          <w:t xml:space="preserve">adult </w:t>
        </w:r>
      </w:ins>
      <w:r w:rsidR="006E68F6" w:rsidRPr="00D77CA8">
        <w:rPr>
          <w:rFonts w:eastAsiaTheme="minorHAnsi"/>
        </w:rPr>
        <w:t xml:space="preserve">population meet physical activity needs by 2030, estimating the current losses due to </w:t>
      </w:r>
      <w:r w:rsidR="004262E3" w:rsidRPr="00D77CA8">
        <w:rPr>
          <w:rFonts w:eastAsiaTheme="minorHAnsi"/>
        </w:rPr>
        <w:t xml:space="preserve">physical inactivity will help in priority setting towards achieving these ambitious goals. </w:t>
      </w:r>
    </w:p>
    <w:p w14:paraId="10335A03" w14:textId="77777777" w:rsidR="00D77CA8" w:rsidRDefault="00D77CA8" w:rsidP="00D77CA8">
      <w:pPr>
        <w:ind w:firstLine="0"/>
        <w:rPr>
          <w:rFonts w:eastAsiaTheme="minorHAnsi"/>
        </w:rPr>
      </w:pPr>
    </w:p>
    <w:p w14:paraId="18BF2DE6" w14:textId="3629B648" w:rsidR="004A6BE9" w:rsidRPr="00D77CA8" w:rsidRDefault="004A6BE9" w:rsidP="00757435">
      <w:pPr>
        <w:ind w:firstLine="0"/>
        <w:jc w:val="both"/>
        <w:rPr>
          <w:rFonts w:eastAsiaTheme="minorHAnsi"/>
        </w:rPr>
      </w:pPr>
      <w:r w:rsidRPr="00D77CA8">
        <w:rPr>
          <w:rFonts w:eastAsiaTheme="minorHAnsi"/>
        </w:rPr>
        <w:t xml:space="preserve">In this </w:t>
      </w:r>
      <w:r w:rsidR="006E68F6" w:rsidRPr="00D77CA8">
        <w:rPr>
          <w:rFonts w:eastAsiaTheme="minorHAnsi"/>
        </w:rPr>
        <w:t>paper</w:t>
      </w:r>
      <w:r w:rsidRPr="00D77CA8">
        <w:rPr>
          <w:rFonts w:eastAsiaTheme="minorHAnsi"/>
        </w:rPr>
        <w:t xml:space="preserve">, we present a framework for estimating the excess health loss in KSA that can be linked to insufficient physical activity. We look at three different future health scenarios based on alternative projections of physical activity levels in the population and estimate the number of deaths and disability-adjusted life-years (DALYs) that could be avoided from improved physical activity. We then translated these health gains into economic returns using standard benefit-cost analysis methods. The </w:t>
      </w:r>
      <w:commentRangeStart w:id="28"/>
      <w:del w:id="29" w:author="David Watkins" w:date="2022-06-27T20:53:00Z">
        <w:r w:rsidRPr="00D77CA8" w:rsidDel="00C9399C">
          <w:rPr>
            <w:rFonts w:eastAsiaTheme="minorHAnsi"/>
          </w:rPr>
          <w:delText xml:space="preserve">chapter </w:delText>
        </w:r>
      </w:del>
      <w:commentRangeEnd w:id="28"/>
      <w:ins w:id="30" w:author="David Watkins" w:date="2022-06-27T20:53:00Z">
        <w:r w:rsidR="00C9399C">
          <w:rPr>
            <w:rFonts w:eastAsiaTheme="minorHAnsi"/>
          </w:rPr>
          <w:t>article</w:t>
        </w:r>
        <w:r w:rsidR="00C9399C" w:rsidRPr="00D77CA8">
          <w:rPr>
            <w:rFonts w:eastAsiaTheme="minorHAnsi"/>
          </w:rPr>
          <w:t xml:space="preserve"> </w:t>
        </w:r>
      </w:ins>
      <w:r w:rsidR="004C2C98">
        <w:rPr>
          <w:rStyle w:val="CommentReference"/>
          <w:rFonts w:asciiTheme="minorHAnsi" w:eastAsiaTheme="minorEastAsia" w:hAnsiTheme="minorHAnsi" w:cstheme="minorBidi"/>
        </w:rPr>
        <w:commentReference w:id="28"/>
      </w:r>
      <w:r w:rsidRPr="00D77CA8">
        <w:rPr>
          <w:rFonts w:eastAsiaTheme="minorHAnsi"/>
        </w:rPr>
        <w:t>concludes with some reflections on the policy implications of these estimates for the Government and other stakeholders in KSA.</w:t>
      </w:r>
    </w:p>
    <w:p w14:paraId="1E443E26" w14:textId="77777777" w:rsidR="007F0E26" w:rsidRPr="00D77CA8" w:rsidRDefault="007F0E26" w:rsidP="00D77CA8"/>
    <w:p w14:paraId="2E018078" w14:textId="77777777" w:rsidR="00D77CA8" w:rsidRPr="00D77CA8" w:rsidRDefault="00D77CA8" w:rsidP="00D77CA8">
      <w:pPr>
        <w:rPr>
          <w:rFonts w:eastAsiaTheme="minorEastAsia"/>
          <w:color w:val="112B21"/>
        </w:rPr>
      </w:pPr>
      <w:r w:rsidRPr="00D77CA8">
        <w:br w:type="page"/>
      </w:r>
    </w:p>
    <w:p w14:paraId="0B17CE56" w14:textId="146CB88C" w:rsidR="00485089" w:rsidRPr="00D77CA8" w:rsidRDefault="00D77CA8" w:rsidP="00D77CA8">
      <w:pPr>
        <w:pStyle w:val="Heading1"/>
      </w:pPr>
      <w:bookmarkStart w:id="31" w:name="_Toc103843502"/>
      <w:r>
        <w:lastRenderedPageBreak/>
        <w:t>Methods</w:t>
      </w:r>
      <w:bookmarkEnd w:id="31"/>
    </w:p>
    <w:p w14:paraId="23DACCC8" w14:textId="1AB1FAED" w:rsidR="000B4A99" w:rsidRPr="00D77CA8" w:rsidRDefault="00D77CA8" w:rsidP="00D77CA8">
      <w:pPr>
        <w:pStyle w:val="Heading2"/>
      </w:pPr>
      <w:bookmarkStart w:id="32" w:name="_Toc103843503"/>
      <w:r>
        <w:t>Overview</w:t>
      </w:r>
      <w:bookmarkEnd w:id="32"/>
    </w:p>
    <w:p w14:paraId="35BFA947" w14:textId="59775E06" w:rsidR="00F13DCD" w:rsidRPr="00D77CA8" w:rsidRDefault="000B4A99" w:rsidP="00757435">
      <w:pPr>
        <w:ind w:firstLine="0"/>
        <w:jc w:val="both"/>
      </w:pPr>
      <w:r w:rsidRPr="00D77CA8">
        <w:t xml:space="preserve">Figure 1 provides a conceptual overview of our analysis. We identified four major causes of health loss </w:t>
      </w:r>
      <w:del w:id="33" w:author="David Watkins" w:date="2022-06-27T20:57:00Z">
        <w:r w:rsidRPr="00D77CA8" w:rsidDel="00E357A0">
          <w:delText>that can be linked causally</w:delText>
        </w:r>
      </w:del>
      <w:ins w:id="34" w:author="David Watkins" w:date="2022-06-27T20:57:00Z">
        <w:r w:rsidR="00E357A0">
          <w:t xml:space="preserve">for which there is solid evidence for a causal </w:t>
        </w:r>
      </w:ins>
      <w:ins w:id="35" w:author="David Watkins" w:date="2022-06-27T20:58:00Z">
        <w:r w:rsidR="00E357A0">
          <w:t>association with</w:t>
        </w:r>
      </w:ins>
      <w:del w:id="36" w:author="David Watkins" w:date="2022-06-27T20:58:00Z">
        <w:r w:rsidRPr="00D77CA8" w:rsidDel="00E357A0">
          <w:delText xml:space="preserve"> to</w:delText>
        </w:r>
      </w:del>
      <w:r w:rsidRPr="00D77CA8">
        <w:t xml:space="preserve"> insufficient physical activity: cardiovascular diseases, diabetes, breast cancer, and colon and rectum cancer</w:t>
      </w:r>
      <w:ins w:id="37" w:author="David Watkins" w:date="2022-06-27T20:58:00Z">
        <w:r w:rsidR="00E357A0">
          <w:t xml:space="preserve">. The association is quite strong for cardiovascular disease and diabetes </w:t>
        </w:r>
      </w:ins>
      <w:del w:id="38" w:author="David Watkins" w:date="2022-06-27T20:58:00Z">
        <w:r w:rsidRPr="00D77CA8" w:rsidDel="00E357A0">
          <w:delText>.</w:delText>
        </w:r>
      </w:del>
      <w:r w:rsidR="00E357A0">
        <w:fldChar w:fldCharType="begin"/>
      </w:r>
      <w:r w:rsidR="00E357A0">
        <w:instrText xml:space="preserve"> ADDIN EN.CITE &lt;EndNote&gt;&lt;Cite&gt;&lt;Author&gt;Bull&lt;/Author&gt;&lt;Year&gt;2017&lt;/Year&gt;&lt;RecNum&gt;102&lt;/RecNum&gt;&lt;DisplayText&gt;(6)&lt;/DisplayText&gt;&lt;record&gt;&lt;rec-number&gt;102&lt;/rec-number&gt;&lt;foreign-keys&gt;&lt;key app="EN" db-id="r95spfrpvra9wde9z9759501xfev9sdvx029" timestamp="1652469273"&gt;102&lt;/key&gt;&lt;/foreign-keys&gt;&lt;ref-type name="Book Section"&gt;5&lt;/ref-type&gt;&lt;contributors&gt;&lt;authors&gt;&lt;author&gt;Bull, F.&lt;/author&gt;&lt;author&gt;Goenka, S.&lt;/author&gt;&lt;author&gt;Lambert, V.&lt;/author&gt;&lt;author&gt;Pratt, M.&lt;/author&gt;&lt;/authors&gt;&lt;secondary-authors&gt;&lt;author&gt;Prabhakaran, D.&lt;/author&gt;&lt;author&gt;Anand, S.&lt;/author&gt;&lt;author&gt;Gaziano, T. A.&lt;/author&gt;&lt;author&gt;Mbanya, J. C.&lt;/author&gt;&lt;author&gt;Wu, Y.&lt;/author&gt;&lt;author&gt;Nugent, R.&lt;/author&gt;&lt;/secondary-authors&gt;&lt;/contributors&gt;&lt;titles&gt;&lt;title&gt;Physical Activity for the Prevention of Cardiometabolic Disease&lt;/title&gt;&lt;secondary-title&gt;Disease Control Priorities, 3rd Edition. Volume 5. Cardiovascular, Respiratory, and Related Disorders&lt;/secondary-title&gt;&lt;/titles&gt;&lt;dates&gt;&lt;year&gt;2017&lt;/year&gt;&lt;/dates&gt;&lt;pub-location&gt;Washington (DC) &lt;/pub-location&gt;&lt;isbn&gt;9781464805189&amp;#xD;9781464805202&lt;/isbn&gt;&lt;accession-num&gt;30212081&lt;/accession-num&gt;&lt;urls&gt;&lt;related-urls&gt;&lt;url&gt;https://www.ncbi.nlm.nih.gov/pubmed/30212081&lt;/url&gt;&lt;/related-urls&gt;&lt;/urls&gt;&lt;electronic-resource-num&gt;10.1596/978-1-4648-0518-9_ch5&lt;/electronic-resource-num&gt;&lt;language&gt;eng&lt;/language&gt;&lt;/record&gt;&lt;/Cite&gt;&lt;/EndNote&gt;</w:instrText>
      </w:r>
      <w:r w:rsidR="00E357A0">
        <w:fldChar w:fldCharType="separate"/>
      </w:r>
      <w:r w:rsidR="00E357A0">
        <w:rPr>
          <w:noProof/>
        </w:rPr>
        <w:t>(6)</w:t>
      </w:r>
      <w:r w:rsidR="00E357A0">
        <w:fldChar w:fldCharType="end"/>
      </w:r>
      <w:ins w:id="39" w:author="David Watkins" w:date="2022-06-27T20:59:00Z">
        <w:r w:rsidR="00E357A0">
          <w:t xml:space="preserve"> but is weaker for cancers</w:t>
        </w:r>
      </w:ins>
      <w:ins w:id="40" w:author="David Watkins" w:date="2022-06-27T21:01:00Z">
        <w:r w:rsidR="00E357A0">
          <w:t xml:space="preserve"> </w:t>
        </w:r>
      </w:ins>
      <w:r w:rsidR="00E357A0">
        <w:fldChar w:fldCharType="begin"/>
      </w:r>
      <w:r w:rsidR="00E357A0">
        <w:instrText xml:space="preserve"> ADDIN EN.CITE &lt;EndNote&gt;&lt;Cite&gt;&lt;Author&gt;National Cancer Institute&lt;/Author&gt;&lt;Year&gt;2020&lt;/Year&gt;&lt;RecNum&gt;114&lt;/RecNum&gt;&lt;DisplayText&gt;(7)&lt;/DisplayText&gt;&lt;record&gt;&lt;rec-number&gt;114&lt;/rec-number&gt;&lt;foreign-keys&gt;&lt;key app="EN" db-id="r95spfrpvra9wde9z9759501xfev9sdvx029" timestamp="1656388854"&gt;114&lt;/key&gt;&lt;/foreign-keys&gt;&lt;ref-type name="Web Page"&gt;12&lt;/ref-type&gt;&lt;contributors&gt;&lt;authors&gt;&lt;author&gt;National Cancer Institute,&lt;/author&gt;&lt;/authors&gt;&lt;/contributors&gt;&lt;titles&gt;&lt;title&gt;Physical activity and cancer.&lt;/title&gt;&lt;/titles&gt;&lt;volume&gt;2022&lt;/volume&gt;&lt;number&gt;27 July&lt;/number&gt;&lt;dates&gt;&lt;year&gt;2020&lt;/year&gt;&lt;/dates&gt;&lt;pub-location&gt;Bethesda, MD&lt;/pub-location&gt;&lt;publisher&gt;National Institutes of Health&lt;/publisher&gt;&lt;urls&gt;&lt;related-urls&gt;&lt;url&gt;https://www.cancer.gov/about-cancer/causes-prevention/risk/obesity/physical-activity-fact-sheet&lt;/url&gt;&lt;/related-urls&gt;&lt;/urls&gt;&lt;/record&gt;&lt;/Cite&gt;&lt;/EndNote&gt;</w:instrText>
      </w:r>
      <w:r w:rsidR="00E357A0">
        <w:fldChar w:fldCharType="separate"/>
      </w:r>
      <w:r w:rsidR="00E357A0">
        <w:rPr>
          <w:noProof/>
        </w:rPr>
        <w:t>(7)</w:t>
      </w:r>
      <w:r w:rsidR="00E357A0">
        <w:fldChar w:fldCharType="end"/>
      </w:r>
      <w:ins w:id="41" w:author="David Watkins" w:date="2022-06-27T21:01:00Z">
        <w:r w:rsidR="00E357A0">
          <w:t xml:space="preserve">. </w:t>
        </w:r>
      </w:ins>
      <w:ins w:id="42" w:author="David Watkins" w:date="2022-06-27T21:25:00Z">
        <w:r w:rsidR="00C128C6">
          <w:t>By</w:t>
        </w:r>
      </w:ins>
      <w:ins w:id="43" w:author="David Watkins" w:date="2022-06-27T21:26:00Z">
        <w:r w:rsidR="00C128C6">
          <w:t xml:space="preserve"> including these particular causes, we</w:t>
        </w:r>
      </w:ins>
      <w:ins w:id="44" w:author="David Watkins" w:date="2022-06-27T21:23:00Z">
        <w:r w:rsidR="00C128C6">
          <w:t xml:space="preserve"> follow the convention of the</w:t>
        </w:r>
      </w:ins>
      <w:ins w:id="45" w:author="David Watkins" w:date="2022-06-27T21:24:00Z">
        <w:r w:rsidR="00C128C6">
          <w:t xml:space="preserve"> Global Burden of Disease (GBD) 2019 study</w:t>
        </w:r>
      </w:ins>
      <w:ins w:id="46" w:author="David Watkins" w:date="2022-06-27T21:25:00Z">
        <w:r w:rsidR="00C128C6">
          <w:t xml:space="preserve"> </w:t>
        </w:r>
      </w:ins>
      <w:r w:rsidR="00C128C6">
        <w:fldChar w:fldCharType="begin"/>
      </w:r>
      <w:r w:rsidR="00C128C6">
        <w:instrText xml:space="preserve"> ADDIN EN.CITE &lt;EndNote&gt;&lt;Cite&gt;&lt;Author&gt;GBD 2019 Risk Factors Collaborators&lt;/Author&gt;&lt;Year&gt;2020&lt;/Year&gt;&lt;RecNum&gt;98&lt;/RecNum&gt;&lt;DisplayText&gt;(2)&lt;/DisplayText&gt;&lt;record&gt;&lt;rec-number&gt;98&lt;/rec-number&gt;&lt;foreign-keys&gt;&lt;key app="EN" db-id="r95spfrpvra9wde9z9759501xfev9sdvx029" timestamp="1652467663"&gt;98&lt;/key&gt;&lt;/foreign-keys&gt;&lt;ref-type name="Journal Article"&gt;17&lt;/ref-type&gt;&lt;contributors&gt;&lt;authors&gt;&lt;author&gt;GBD 2019 Risk Factors Collaborators,&lt;/author&gt;&lt;/authors&gt;&lt;/contributors&gt;&lt;titles&gt;&lt;title&gt;Global burden of 87 risk factors in 204 countries and territories, 1990-2019: a systematic analysis for the Global Burden of Disease Study 2019&lt;/title&gt;&lt;secondary-title&gt;Lancet&lt;/secondary-title&gt;&lt;/titles&gt;&lt;periodical&gt;&lt;full-title&gt;Lancet&lt;/full-title&gt;&lt;/periodical&gt;&lt;pages&gt;1223-1249&lt;/pages&gt;&lt;volume&gt;396&lt;/volume&gt;&lt;number&gt;10258&lt;/number&gt;&lt;edition&gt;2020/10/19&lt;/edition&gt;&lt;keywords&gt;&lt;keyword&gt;Body Mass Index&lt;/keyword&gt;&lt;keyword&gt;Environmental Exposure/adverse effects&lt;/keyword&gt;&lt;keyword&gt;Female&lt;/keyword&gt;&lt;keyword&gt;Global Burden of Disease/*trends&lt;/keyword&gt;&lt;keyword&gt;Global Health/*statistics &amp;amp; numerical data/trends&lt;/keyword&gt;&lt;keyword&gt;Health Risk Behaviors&lt;/keyword&gt;&lt;keyword&gt;Humans&lt;/keyword&gt;&lt;keyword&gt;Hyperglycemia/epidemiology&lt;/keyword&gt;&lt;keyword&gt;Hypertension/epidemiology&lt;/keyword&gt;&lt;keyword&gt;Life Expectancy/*trends&lt;/keyword&gt;&lt;keyword&gt;Male&lt;/keyword&gt;&lt;keyword&gt;Malnutrition/epidemiology&lt;/keyword&gt;&lt;keyword&gt;Mortality/*trends&lt;/keyword&gt;&lt;keyword&gt;*Risk Factors&lt;/keyword&gt;&lt;keyword&gt;Socioeconomic Factors&lt;/keyword&gt;&lt;keyword&gt;Substance-Related Disorders/epidemiology&lt;/keyword&gt;&lt;/keywords&gt;&lt;dates&gt;&lt;year&gt;2020&lt;/year&gt;&lt;pub-dates&gt;&lt;date&gt;Oct 17&lt;/date&gt;&lt;/pub-dates&gt;&lt;/dates&gt;&lt;isbn&gt;1474-547X (Electronic)&amp;#xD;0140-6736 (Linking)&lt;/isbn&gt;&lt;accession-num&gt;33069327&lt;/accession-num&gt;&lt;urls&gt;&lt;related-urls&gt;&lt;url&gt;https://www.ncbi.nlm.nih.gov/pubmed/33069327&lt;/url&gt;&lt;/related-urls&gt;&lt;/urls&gt;&lt;custom2&gt;PMC7566194&lt;/custom2&gt;&lt;electronic-resource-num&gt;10.1016/S0140-6736(20)30752-2&lt;/electronic-resource-num&gt;&lt;/record&gt;&lt;/Cite&gt;&lt;/EndNote&gt;</w:instrText>
      </w:r>
      <w:r w:rsidR="00C128C6">
        <w:fldChar w:fldCharType="separate"/>
      </w:r>
      <w:r w:rsidR="00C128C6">
        <w:rPr>
          <w:noProof/>
        </w:rPr>
        <w:t>(2)</w:t>
      </w:r>
      <w:r w:rsidR="00C128C6">
        <w:fldChar w:fldCharType="end"/>
      </w:r>
      <w:ins w:id="47" w:author="David Watkins" w:date="2022-06-27T21:26:00Z">
        <w:r w:rsidR="00C128C6">
          <w:t xml:space="preserve"> </w:t>
        </w:r>
      </w:ins>
      <w:ins w:id="48" w:author="David Watkins" w:date="2022-06-27T21:25:00Z">
        <w:r w:rsidR="00C128C6">
          <w:t>and a related</w:t>
        </w:r>
      </w:ins>
      <w:ins w:id="49" w:author="David Watkins" w:date="2022-06-27T21:24:00Z">
        <w:r w:rsidR="00C128C6">
          <w:t xml:space="preserve"> </w:t>
        </w:r>
      </w:ins>
      <w:del w:id="50" w:author="David Watkins" w:date="2022-06-27T21:23:00Z">
        <w:r w:rsidR="00721A37" w:rsidDel="00C128C6">
          <w:fldChar w:fldCharType="begin"/>
        </w:r>
        <w:r w:rsidR="00721A37" w:rsidDel="00C128C6">
          <w:delInstrText xml:space="preserve"> ADDIN EN.CITE &lt;EndNote&gt;&lt;Cite&gt;&lt;Author&gt;GBD 2019 Risk Factors Collaborators&lt;/Author&gt;&lt;Year&gt;2020&lt;/Year&gt;&lt;RecNum&gt;98&lt;/RecNum&gt;&lt;DisplayText&gt;(2)&lt;/DisplayText&gt;&lt;record&gt;&lt;rec-number&gt;98&lt;/rec-number&gt;&lt;foreign-keys&gt;&lt;key app="EN" db-id="r95spfrpvra9wde9z9759501xfev9sdvx029" timestamp="1652467663"&gt;98&lt;/key&gt;&lt;/foreign-keys&gt;&lt;ref-type name="Journal Article"&gt;17&lt;/ref-type&gt;&lt;contributors&gt;&lt;authors&gt;&lt;author&gt;GBD 2019 Risk Factors Collaborators,&lt;/author&gt;&lt;/authors&gt;&lt;/contributors&gt;&lt;titles&gt;&lt;title&gt;Global burden of 87 risk factors in 204 countries and territories, 1990-2019: a systematic analysis for the Global Burden of Disease Study 2019&lt;/title&gt;&lt;secondary-title&gt;Lancet&lt;/secondary-title&gt;&lt;/titles&gt;&lt;periodical&gt;&lt;full-title&gt;Lancet&lt;/full-title&gt;&lt;/periodical&gt;&lt;pages&gt;1223-1249&lt;/pages&gt;&lt;volume&gt;396&lt;/volume&gt;&lt;number&gt;10258&lt;/number&gt;&lt;edition&gt;2020/10/19&lt;/edition&gt;&lt;keywords&gt;&lt;keyword&gt;Body Mass Index&lt;/keyword&gt;&lt;keyword&gt;Environmental Exposure/adverse effects&lt;/keyword&gt;&lt;keyword&gt;Female&lt;/keyword&gt;&lt;keyword&gt;Global Burden of Disease/*trends&lt;/keyword&gt;&lt;keyword&gt;Global Health/*statistics &amp;amp; numerical data/trends&lt;/keyword&gt;&lt;keyword&gt;Health Risk Behaviors&lt;/keyword&gt;&lt;keyword&gt;Humans&lt;/keyword&gt;&lt;keyword&gt;Hyperglycemia/epidemiology&lt;/keyword&gt;&lt;keyword&gt;Hypertension/epidemiology&lt;/keyword&gt;&lt;keyword&gt;Life Expectancy/*trends&lt;/keyword&gt;&lt;keyword&gt;Male&lt;/keyword&gt;&lt;keyword&gt;Malnutrition/epidemiology&lt;/keyword&gt;&lt;keyword&gt;Mortality/*trends&lt;/keyword&gt;&lt;keyword&gt;*Risk Factors&lt;/keyword&gt;&lt;keyword&gt;Socioeconomic Factors&lt;/keyword&gt;&lt;keyword&gt;Substance-Related Disorders/epidemiology&lt;/keyword&gt;&lt;/keywords&gt;&lt;dates&gt;&lt;year&gt;2020&lt;/year&gt;&lt;pub-dates&gt;&lt;date&gt;Oct 17&lt;/date&gt;&lt;/pub-dates&gt;&lt;/dates&gt;&lt;isbn&gt;1474-547X (Electronic)&amp;#xD;0140-6736 (Linking)&lt;/isbn&gt;&lt;accession-num&gt;33069327&lt;/accession-num&gt;&lt;urls&gt;&lt;related-urls&gt;&lt;url&gt;https://www.ncbi.nlm.nih.gov/pubmed/33069327&lt;/url&gt;&lt;/related-urls&gt;&lt;/urls&gt;&lt;custom2&gt;PMC7566194&lt;/custom2&gt;&lt;electronic-resource-num&gt;10.1016/S0140-6736(20)30752-2&lt;/electronic-resource-num&gt;&lt;/record&gt;&lt;/Cite&gt;&lt;/EndNote&gt;</w:delInstrText>
        </w:r>
        <w:r w:rsidR="00721A37" w:rsidDel="00C128C6">
          <w:fldChar w:fldCharType="separate"/>
        </w:r>
        <w:r w:rsidR="00721A37" w:rsidDel="00C128C6">
          <w:rPr>
            <w:noProof/>
          </w:rPr>
          <w:delText>(2)</w:delText>
        </w:r>
        <w:r w:rsidR="00721A37" w:rsidDel="00C128C6">
          <w:fldChar w:fldCharType="end"/>
        </w:r>
      </w:del>
      <w:ins w:id="51" w:author="David Watkins" w:date="2022-06-27T21:24:00Z">
        <w:r w:rsidR="00C128C6">
          <w:t>a dose-response meta-an</w:t>
        </w:r>
      </w:ins>
      <w:ins w:id="52" w:author="David Watkins" w:date="2022-06-27T21:25:00Z">
        <w:r w:rsidR="00C128C6">
          <w:t xml:space="preserve">alysis </w:t>
        </w:r>
      </w:ins>
      <w:r w:rsidR="00C128C6">
        <w:fldChar w:fldCharType="begin">
          <w:fldData xml:space="preserve">PEVuZE5vdGU+PENpdGU+PEF1dGhvcj5LeXU8L0F1dGhvcj48WWVhcj4yMDE2PC9ZZWFyPjxSZWNO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</w:fldData>
        </w:fldChar>
      </w:r>
      <w:r w:rsidR="00C128C6">
        <w:instrText xml:space="preserve"> ADDIN EN.CITE </w:instrText>
      </w:r>
      <w:r w:rsidR="00C128C6">
        <w:fldChar w:fldCharType="begin">
          <w:fldData xml:space="preserve">PEVuZE5vdGU+PENpdGU+PEF1dGhvcj5LeXU8L0F1dGhvcj48WWVhcj4yMDE2PC9ZZWFyPjxSZWNO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</w:fldData>
        </w:fldChar>
      </w:r>
      <w:r w:rsidR="00C128C6">
        <w:instrText xml:space="preserve"> ADDIN EN.CITE.DATA </w:instrText>
      </w:r>
      <w:r w:rsidR="00C128C6">
        <w:fldChar w:fldCharType="end"/>
      </w:r>
      <w:r w:rsidR="00C128C6">
        <w:fldChar w:fldCharType="separate"/>
      </w:r>
      <w:r w:rsidR="00C128C6">
        <w:rPr>
          <w:noProof/>
        </w:rPr>
        <w:t>(8)</w:t>
      </w:r>
      <w:r w:rsidR="00C128C6">
        <w:fldChar w:fldCharType="end"/>
      </w:r>
      <w:ins w:id="53" w:author="David Watkins" w:date="2022-06-27T21:25:00Z">
        <w:r w:rsidR="00C128C6">
          <w:t>.</w:t>
        </w:r>
      </w:ins>
      <w:r w:rsidRPr="00D77CA8">
        <w:t xml:space="preserve"> High body-mass index is an intermediary risk factor for these disease outcomes, but the literature suggests that insufficient physical activity is a risk factor for disease independent of high body-mass index</w:t>
      </w:r>
      <w:r w:rsidR="005E5237" w:rsidRPr="00D77CA8">
        <w:t xml:space="preserve"> </w:t>
      </w:r>
      <w:r w:rsidR="005E5237" w:rsidRPr="00D77CA8">
        <w:fldChar w:fldCharType="begin"/>
      </w:r>
      <w:r w:rsidR="005E5237" w:rsidRPr="00D77CA8">
        <w:instrText xml:space="preserve"> ADDIN EN.CITE &lt;EndNote&gt;&lt;Cite&gt;&lt;Author&gt;Bull&lt;/Author&gt;&lt;Year&gt;2017&lt;/Year&gt;&lt;RecNum&gt;102&lt;/RecNum&gt;&lt;DisplayText&gt;(6)&lt;/DisplayText&gt;&lt;record&gt;&lt;rec-number&gt;102&lt;/rec-number&gt;&lt;foreign-keys&gt;&lt;key app="EN" db-id="r95spfrpvra9wde9z9759501xfev9sdvx029" timestamp="1652469273"&gt;102&lt;/key&gt;&lt;/foreign-keys&gt;&lt;ref-type name="Book Section"&gt;5&lt;/ref-type&gt;&lt;contributors&gt;&lt;authors&gt;&lt;author&gt;Bull, F.&lt;/author&gt;&lt;author&gt;Goenka, S.&lt;/author&gt;&lt;author&gt;Lambert, V.&lt;/author&gt;&lt;author&gt;Pratt, M.&lt;/author&gt;&lt;/authors&gt;&lt;secondary-authors&gt;&lt;author&gt;Prabhakaran, D.&lt;/author&gt;&lt;author&gt;Anand, S.&lt;/author&gt;&lt;author&gt;Gaziano, T. A.&lt;/author&gt;&lt;author&gt;Mbanya, J. C.&lt;/author&gt;&lt;author&gt;Wu, Y.&lt;/author&gt;&lt;author&gt;Nugent, R.&lt;/author&gt;&lt;/secondary-authors&gt;&lt;/contributors&gt;&lt;titles&gt;&lt;title&gt;Physical Activity for the Prevention of Cardiometabolic Disease&lt;/title&gt;&lt;secondary-title&gt;Disease Control Priorities, 3rd Edition. Volume 5. Cardiovascular, Respiratory, and Related Disorders&lt;/secondary-title&gt;&lt;/titles&gt;&lt;dates&gt;&lt;year&gt;2017&lt;/year&gt;&lt;/dates&gt;&lt;pub-location&gt;Washington (DC) &lt;/pub-location&gt;&lt;isbn&gt;9781464805189&amp;#xD;9781464805202&lt;/isbn&gt;&lt;accession-num&gt;30212081&lt;/accession-num&gt;&lt;urls&gt;&lt;related-urls&gt;&lt;url&gt;https://www.ncbi.nlm.nih.gov/pubmed/30212081&lt;/url&gt;&lt;/related-urls&gt;&lt;/urls&gt;&lt;electronic-resource-num&gt;10.1596/978-1-4648-0518-9_ch5&lt;/electronic-resource-num&gt;&lt;language&gt;eng&lt;/language&gt;&lt;/record&gt;&lt;/Cite&gt;&lt;/EndNote&gt;</w:instrText>
      </w:r>
      <w:r w:rsidR="005E5237" w:rsidRPr="00D77CA8">
        <w:fldChar w:fldCharType="separate"/>
      </w:r>
      <w:r w:rsidR="005E5237" w:rsidRPr="00D77CA8">
        <w:rPr>
          <w:noProof/>
        </w:rPr>
        <w:t>(6)</w:t>
      </w:r>
      <w:r w:rsidR="005E5237" w:rsidRPr="00D77CA8">
        <w:fldChar w:fldCharType="end"/>
      </w:r>
      <w:r w:rsidRPr="00D77CA8">
        <w:t xml:space="preserve">, so our analysis used </w:t>
      </w:r>
      <w:ins w:id="54" w:author="David Watkins" w:date="2022-06-27T23:29:00Z">
        <w:r w:rsidR="00515977">
          <w:t xml:space="preserve">adjusted </w:t>
        </w:r>
      </w:ins>
      <w:r w:rsidRPr="00D77CA8">
        <w:t>relative risks for insufficient physical activity</w:t>
      </w:r>
      <w:ins w:id="55" w:author="David Watkins" w:date="2022-06-27T23:29:00Z">
        <w:r w:rsidR="00515977">
          <w:t xml:space="preserve"> </w:t>
        </w:r>
      </w:ins>
      <w:r w:rsidR="0050002F">
        <w:fldChar w:fldCharType="begin">
          <w:fldData xml:space="preserve">PEVuZE5vdGU+PENpdGU+PEF1dGhvcj5LeXU8L0F1dGhvcj48WWVhcj4yMDE2PC9ZZWFyPjxSZWNO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</w:fldData>
        </w:fldChar>
      </w:r>
      <w:r w:rsidR="0050002F">
        <w:instrText xml:space="preserve"> ADDIN EN.CITE </w:instrText>
      </w:r>
      <w:r w:rsidR="0050002F">
        <w:fldChar w:fldCharType="begin">
          <w:fldData xml:space="preserve">PEVuZE5vdGU+PENpdGU+PEF1dGhvcj5LeXU8L0F1dGhvcj48WWVhcj4yMDE2PC9ZZWFyPjxSZWNO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</w:fldData>
        </w:fldChar>
      </w:r>
      <w:r w:rsidR="0050002F">
        <w:instrText xml:space="preserve"> ADDIN EN.CITE.DATA </w:instrText>
      </w:r>
      <w:r w:rsidR="0050002F">
        <w:fldChar w:fldCharType="end"/>
      </w:r>
      <w:r w:rsidR="0050002F">
        <w:fldChar w:fldCharType="separate"/>
      </w:r>
      <w:r w:rsidR="0050002F">
        <w:rPr>
          <w:noProof/>
        </w:rPr>
        <w:t>(8)</w:t>
      </w:r>
      <w:r w:rsidR="0050002F">
        <w:fldChar w:fldCharType="end"/>
      </w:r>
      <w:r w:rsidRPr="00D77CA8">
        <w:t xml:space="preserve">, </w:t>
      </w:r>
      <w:del w:id="56" w:author="David Watkins" w:date="2022-06-27T23:29:00Z">
        <w:r w:rsidRPr="00D77CA8" w:rsidDel="00515977">
          <w:delText xml:space="preserve">adjusted for body-mass index, </w:delText>
        </w:r>
      </w:del>
      <w:r w:rsidRPr="00D77CA8">
        <w:t>to clearly communicate the health consequences of the former.</w:t>
      </w:r>
    </w:p>
    <w:p w14:paraId="38BD61F2" w14:textId="77777777" w:rsidR="000B4A99" w:rsidRPr="00D77CA8" w:rsidRDefault="000B4A99" w:rsidP="00D77CA8"/>
    <w:p w14:paraId="6DA4093C" w14:textId="0E4B937E" w:rsidR="00F13DCD" w:rsidRPr="00D77CA8" w:rsidRDefault="000B4A99" w:rsidP="00D77CA8">
      <w:r w:rsidRPr="00D77CA8">
        <w:rPr>
          <w:noProof/>
        </w:rPr>
        <w:drawing>
          <wp:inline distT="0" distB="0" distL="0" distR="0" wp14:anchorId="0579120C" wp14:editId="0804352A">
            <wp:extent cx="4969550" cy="2301073"/>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6"/>
                    <a:stretch>
                      <a:fillRect/>
                    </a:stretch>
                  </pic:blipFill>
                  <pic:spPr>
                    <a:xfrm>
                      <a:off x="0" y="0"/>
                      <a:ext cx="4992112" cy="2311520"/>
                    </a:xfrm>
                    <a:prstGeom prst="rect">
                      <a:avLst/>
                    </a:prstGeom>
                  </pic:spPr>
                </pic:pic>
              </a:graphicData>
            </a:graphic>
          </wp:inline>
        </w:drawing>
      </w:r>
    </w:p>
    <w:p w14:paraId="04660099" w14:textId="31F48902" w:rsidR="000B4A99" w:rsidRPr="00B06993" w:rsidRDefault="000B4A99" w:rsidP="00B06993">
      <w:pPr>
        <w:spacing w:after="160" w:line="259" w:lineRule="auto"/>
        <w:ind w:firstLine="0"/>
        <w:jc w:val="center"/>
        <w:rPr>
          <w:rFonts w:asciiTheme="minorHAnsi" w:eastAsiaTheme="minorHAnsi" w:hAnsiTheme="minorHAnsi" w:cstheme="minorBidi"/>
          <w:b/>
          <w:bCs/>
          <w:color w:val="auto"/>
          <w:shd w:val="clear" w:color="auto" w:fill="auto"/>
        </w:rPr>
      </w:pPr>
      <w:r w:rsidRPr="00B06993">
        <w:rPr>
          <w:rFonts w:asciiTheme="minorHAnsi" w:eastAsiaTheme="minorHAnsi" w:hAnsiTheme="minorHAnsi" w:cstheme="minorBidi"/>
          <w:b/>
          <w:bCs/>
          <w:color w:val="auto"/>
          <w:shd w:val="clear" w:color="auto" w:fill="auto"/>
        </w:rPr>
        <w:t>Figure 1</w:t>
      </w:r>
      <w:r w:rsidR="00B06993">
        <w:rPr>
          <w:rFonts w:asciiTheme="minorHAnsi" w:eastAsiaTheme="minorHAnsi" w:hAnsiTheme="minorHAnsi" w:cstheme="minorBidi"/>
          <w:b/>
          <w:bCs/>
          <w:color w:val="auto"/>
          <w:shd w:val="clear" w:color="auto" w:fill="auto"/>
        </w:rPr>
        <w:t xml:space="preserve">: </w:t>
      </w:r>
      <w:r w:rsidRPr="00B06993">
        <w:rPr>
          <w:rFonts w:asciiTheme="minorHAnsi" w:eastAsiaTheme="minorHAnsi" w:hAnsiTheme="minorHAnsi" w:cstheme="minorBidi"/>
          <w:b/>
          <w:bCs/>
          <w:color w:val="auto"/>
          <w:shd w:val="clear" w:color="auto" w:fill="auto"/>
        </w:rPr>
        <w:t>Conceptual overview of the analysis.</w:t>
      </w:r>
      <w:r w:rsidR="00172810" w:rsidRPr="00B06993">
        <w:rPr>
          <w:rFonts w:asciiTheme="minorHAnsi" w:eastAsiaTheme="minorHAnsi" w:hAnsiTheme="minorHAnsi" w:cstheme="minorBidi"/>
          <w:b/>
          <w:bCs/>
          <w:color w:val="auto"/>
          <w:shd w:val="clear" w:color="auto" w:fill="auto"/>
        </w:rPr>
        <w:t xml:space="preserve"> PA = physical activity, CA = cancer.</w:t>
      </w:r>
    </w:p>
    <w:p w14:paraId="45B9471F" w14:textId="6227093A" w:rsidR="000B4A99" w:rsidRPr="00D77CA8" w:rsidRDefault="000B4A99" w:rsidP="00D77CA8"/>
    <w:p w14:paraId="2E4A4497" w14:textId="0E43B87A" w:rsidR="000B4A99" w:rsidRPr="00D77CA8" w:rsidRDefault="000B4A99" w:rsidP="001D3F80">
      <w:pPr>
        <w:ind w:firstLine="0"/>
      </w:pPr>
      <w:r w:rsidRPr="00D77CA8">
        <w:t>There are several approaches to estimating the health and economic impact of diseases and risk factors, and each has its own advantages and limitations. Common to all these approaches are two components: (</w:t>
      </w:r>
      <w:proofErr w:type="spellStart"/>
      <w:r w:rsidR="005E5237" w:rsidRPr="00D77CA8">
        <w:t>i</w:t>
      </w:r>
      <w:proofErr w:type="spellEnd"/>
      <w:r w:rsidRPr="00D77CA8">
        <w:t>) estimate “avoidable” disease burden (left side of Figure 1), and then (</w:t>
      </w:r>
      <w:r w:rsidR="005E5237" w:rsidRPr="00D77CA8">
        <w:t>ii</w:t>
      </w:r>
      <w:r w:rsidRPr="00D77CA8">
        <w:t>) calculate the economic value of that avoidable burden (right side of Figure 1).</w:t>
      </w:r>
    </w:p>
    <w:p w14:paraId="7F0CB007" w14:textId="0617FD1F" w:rsidR="000B4A99" w:rsidRPr="00D77CA8" w:rsidRDefault="00D77CA8" w:rsidP="00D77CA8">
      <w:pPr>
        <w:pStyle w:val="Heading2"/>
      </w:pPr>
      <w:bookmarkStart w:id="57" w:name="_Toc103843504"/>
      <w:r w:rsidRPr="00D77CA8">
        <w:t>Estimating Avoidable Health Loss</w:t>
      </w:r>
      <w:bookmarkEnd w:id="57"/>
    </w:p>
    <w:p w14:paraId="6BF990A8" w14:textId="30E943EC" w:rsidR="00F13DCD" w:rsidRPr="00D77CA8" w:rsidRDefault="00F13DCD" w:rsidP="00757435">
      <w:pPr>
        <w:ind w:firstLine="0"/>
        <w:jc w:val="both"/>
      </w:pPr>
      <w:r w:rsidRPr="00D77CA8">
        <w:t>M</w:t>
      </w:r>
      <w:r w:rsidR="000B4A99" w:rsidRPr="00D77CA8">
        <w:t>any</w:t>
      </w:r>
      <w:r w:rsidRPr="00D77CA8">
        <w:t xml:space="preserve"> studies use a counterfactual approach to the first step</w:t>
      </w:r>
      <w:r w:rsidR="000B4A99" w:rsidRPr="00D77CA8">
        <w:t xml:space="preserve"> of the analysis described above</w:t>
      </w:r>
      <w:r w:rsidRPr="00D77CA8">
        <w:t xml:space="preserve">, but this approach has been criticized on statistical grounds </w:t>
      </w:r>
      <w:r w:rsidR="005E5237" w:rsidRPr="00D77CA8">
        <w:fldChar w:fldCharType="begin">
          <w:fldData xml:space="preserve">PEVuZE5vdGU+PENpdGU+PEF1dGhvcj5IYW1taXR0PC9BdXRob3I+PFllYXI+MjAyMDwvWWVhcj48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</w:fldData>
        </w:fldChar>
      </w:r>
      <w:r w:rsidR="00C128C6">
        <w:instrText xml:space="preserve"> ADDIN EN.CITE </w:instrText>
      </w:r>
      <w:r w:rsidR="00C128C6">
        <w:fldChar w:fldCharType="begin">
          <w:fldData xml:space="preserve">PEVuZE5vdGU+PENpdGU+PEF1dGhvcj5IYW1taXR0PC9BdXRob3I+PFllYXI+MjAyMDwvWWVhcj48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</w:fldData>
        </w:fldChar>
      </w:r>
      <w:r w:rsidR="00C128C6">
        <w:instrText xml:space="preserve"> ADDIN EN.CITE.DATA </w:instrText>
      </w:r>
      <w:r w:rsidR="00C128C6">
        <w:fldChar w:fldCharType="end"/>
      </w:r>
      <w:r w:rsidR="005E5237" w:rsidRPr="00D77CA8">
        <w:fldChar w:fldCharType="separate"/>
      </w:r>
      <w:r w:rsidR="00C128C6">
        <w:rPr>
          <w:noProof/>
        </w:rPr>
        <w:t>(9)</w:t>
      </w:r>
      <w:r w:rsidR="005E5237" w:rsidRPr="00D77CA8">
        <w:fldChar w:fldCharType="end"/>
      </w:r>
      <w:r w:rsidRPr="00D77CA8">
        <w:t xml:space="preserve">. Instead, we used a population health model that </w:t>
      </w:r>
      <w:r w:rsidRPr="00D77CA8">
        <w:lastRenderedPageBreak/>
        <w:t>w</w:t>
      </w:r>
      <w:r w:rsidR="005E5237" w:rsidRPr="00D77CA8">
        <w:t>as</w:t>
      </w:r>
      <w:r w:rsidRPr="00D77CA8">
        <w:t xml:space="preserve"> previously developed for </w:t>
      </w:r>
      <w:r w:rsidR="000B4A99" w:rsidRPr="00D77CA8">
        <w:t>NCD interventions in different countries</w:t>
      </w:r>
      <w:r w:rsidRPr="00D77CA8">
        <w:t xml:space="preserve"> </w:t>
      </w:r>
      <w:r w:rsidR="005E5237" w:rsidRPr="00D77CA8">
        <w:fldChar w:fldCharType="begin"/>
      </w:r>
      <w:r w:rsidR="00C128C6">
        <w:instrText xml:space="preserve"> ADDIN EN.CITE &lt;EndNote&gt;&lt;Cite&gt;&lt;Author&gt;NCD Countdown collaborators&lt;/Author&gt;&lt;Year&gt;2022&lt;/Year&gt;&lt;RecNum&gt;94&lt;/RecNum&gt;&lt;DisplayText&gt;(10)&lt;/DisplayText&gt;&lt;record&gt;&lt;rec-number&gt;94&lt;/rec-number&gt;&lt;foreign-keys&gt;&lt;key app="EN" db-id="r95spfrpvra9wde9z9759501xfev9sdvx029" timestamp="1652466926"&gt;94&lt;/key&gt;&lt;/foreign-keys&gt;&lt;ref-type name="Journal Article"&gt;17&lt;/ref-type&gt;&lt;contributors&gt;&lt;authors&gt;&lt;author&gt;NCD Countdown collaborators,&lt;/author&gt;&lt;/authors&gt;&lt;/contributors&gt;&lt;titles&gt;&lt;title&gt;NCD Countdown 2030: efficient pathways and strategic investments to accelerate progress towards the Sustainable Development Goal target 3.4 in low-income and middle-income countries&lt;/title&gt;&lt;secondary-title&gt;Lancet&lt;/secondary-title&gt;&lt;/titles&gt;&lt;periodical&gt;&lt;full-title&gt;Lancet&lt;/full-title&gt;&lt;/periodical&gt;&lt;pages&gt;1266-1278&lt;/pages&gt;&lt;volume&gt;399&lt;/volume&gt;&lt;number&gt;10331&lt;/number&gt;&lt;edition&gt;2022/03/28&lt;/edition&gt;&lt;keywords&gt;&lt;keyword&gt;*COVID-19/epidemiology/prevention &amp;amp; control&lt;/keyword&gt;&lt;keyword&gt;Developing Countries&lt;/keyword&gt;&lt;keyword&gt;Global Health&lt;/keyword&gt;&lt;keyword&gt;Humans&lt;/keyword&gt;&lt;keyword&gt;*Noncommunicable Diseases/prevention &amp;amp; control&lt;/keyword&gt;&lt;keyword&gt;Sustainable Development&lt;/keyword&gt;&lt;/keywords&gt;&lt;dates&gt;&lt;year&gt;2022&lt;/year&gt;&lt;pub-dates&gt;&lt;date&gt;Mar 26&lt;/date&gt;&lt;/pub-dates&gt;&lt;/dates&gt;&lt;isbn&gt;1474-547X (Electronic)&amp;#xD;0140-6736 (Linking)&lt;/isbn&gt;&lt;accession-num&gt;35339227&lt;/accession-num&gt;&lt;urls&gt;&lt;related-urls&gt;&lt;url&gt;https://www.ncbi.nlm.nih.gov/pubmed/35339227&lt;/url&gt;&lt;/related-urls&gt;&lt;/urls&gt;&lt;custom2&gt;PMC8947779 Mohn Foundation (Bergen Centre for Ethics and Priority Setting grant) for this work. DAW reports funding from Vital Strategies and from the World Bank Group for related work. ME reports funding from the AstraZeneca Young Health Programme for related work. OFN reports funding from the Norwegian Agency for Development Cooperation for related work. All other authors declare no competing interests.&lt;/custom2&gt;&lt;electronic-resource-num&gt;10.1016/S0140-6736(21)02347-3&lt;/electronic-resource-num&gt;&lt;/record&gt;&lt;/Cite&gt;&lt;/EndNote&gt;</w:instrText>
      </w:r>
      <w:r w:rsidR="005E5237" w:rsidRPr="00D77CA8">
        <w:fldChar w:fldCharType="separate"/>
      </w:r>
      <w:r w:rsidR="00C128C6">
        <w:rPr>
          <w:noProof/>
        </w:rPr>
        <w:t>(10)</w:t>
      </w:r>
      <w:r w:rsidR="005E5237" w:rsidRPr="00D77CA8">
        <w:fldChar w:fldCharType="end"/>
      </w:r>
      <w:r w:rsidR="005E5237" w:rsidRPr="00D77CA8">
        <w:t xml:space="preserve"> </w:t>
      </w:r>
      <w:r w:rsidRPr="00D77CA8">
        <w:t xml:space="preserve">to project the expected burden of disease in KSA under alternative assumptions about </w:t>
      </w:r>
      <w:r w:rsidR="000B4A99" w:rsidRPr="00D77CA8">
        <w:t xml:space="preserve">future </w:t>
      </w:r>
      <w:r w:rsidRPr="00D77CA8">
        <w:t>physical activity levels and trends. Integral to estimat</w:t>
      </w:r>
      <w:r w:rsidR="004262E3" w:rsidRPr="00D77CA8">
        <w:t>ing</w:t>
      </w:r>
      <w:r w:rsidRPr="00D77CA8">
        <w:t xml:space="preserve"> avoidable disease burden is to specify </w:t>
      </w:r>
      <w:r w:rsidR="000B4A99" w:rsidRPr="00D77CA8">
        <w:t>the health</w:t>
      </w:r>
      <w:r w:rsidRPr="00D77CA8">
        <w:t xml:space="preserve"> scenarios</w:t>
      </w:r>
      <w:r w:rsidR="000B4A99" w:rsidRPr="00D77CA8">
        <w:t xml:space="preserve"> that define the bounds of “avoidable</w:t>
      </w:r>
      <w:r w:rsidRPr="00D77CA8">
        <w:t>.</w:t>
      </w:r>
      <w:r w:rsidR="000B4A99" w:rsidRPr="00D77CA8">
        <w:t>”</w:t>
      </w:r>
      <w:r w:rsidRPr="00D77CA8">
        <w:t xml:space="preserve"> We model three </w:t>
      </w:r>
      <w:r w:rsidR="000B4A99" w:rsidRPr="00D77CA8">
        <w:t xml:space="preserve">such scenarios </w:t>
      </w:r>
      <w:r w:rsidRPr="00D77CA8">
        <w:t>for KSA:</w:t>
      </w:r>
    </w:p>
    <w:p w14:paraId="204F5AAE" w14:textId="0CCBABE9" w:rsidR="00F13DCD" w:rsidRPr="00D77CA8" w:rsidRDefault="00F13DCD" w:rsidP="00757435">
      <w:pPr>
        <w:pStyle w:val="ListParagraph"/>
        <w:numPr>
          <w:ilvl w:val="0"/>
          <w:numId w:val="18"/>
        </w:numPr>
        <w:jc w:val="both"/>
      </w:pPr>
      <w:r w:rsidRPr="00D77CA8">
        <w:rPr>
          <w:b/>
          <w:bCs/>
        </w:rPr>
        <w:t>Baseline:</w:t>
      </w:r>
      <w:r w:rsidRPr="00D77CA8">
        <w:t xml:space="preserve"> assume that physical activity levels reported in 2019 KSA survey data</w:t>
      </w:r>
      <w:r w:rsidR="000B4A99" w:rsidRPr="00D77CA8">
        <w:t xml:space="preserve"> remain</w:t>
      </w:r>
      <w:r w:rsidRPr="00D77CA8">
        <w:t xml:space="preserve"> constant through 2040. This scenario </w:t>
      </w:r>
      <w:r w:rsidR="000B4A99" w:rsidRPr="00D77CA8">
        <w:t xml:space="preserve">assumes no additional progress on increasing physical activity in the coming years and </w:t>
      </w:r>
      <w:r w:rsidRPr="00D77CA8">
        <w:t>serves as the reference scenario for the</w:t>
      </w:r>
      <w:r w:rsidR="000B4A99" w:rsidRPr="00D77CA8">
        <w:t xml:space="preserve"> other</w:t>
      </w:r>
      <w:r w:rsidRPr="00D77CA8">
        <w:t xml:space="preserve"> two </w:t>
      </w:r>
      <w:r w:rsidR="000B4A99" w:rsidRPr="00D77CA8">
        <w:t>scenarios.</w:t>
      </w:r>
    </w:p>
    <w:p w14:paraId="1F5699CF" w14:textId="3517B792" w:rsidR="00F13DCD" w:rsidRPr="00D77CA8" w:rsidRDefault="00F13DCD" w:rsidP="00757435">
      <w:pPr>
        <w:pStyle w:val="ListParagraph"/>
        <w:numPr>
          <w:ilvl w:val="0"/>
          <w:numId w:val="18"/>
        </w:numPr>
        <w:jc w:val="both"/>
      </w:pPr>
      <w:r w:rsidRPr="00D77CA8">
        <w:rPr>
          <w:b/>
          <w:bCs/>
        </w:rPr>
        <w:t>Intervention:</w:t>
      </w:r>
      <w:r w:rsidRPr="00D77CA8">
        <w:t xml:space="preserve"> assume that physical activity levels could shift in 2023 to those</w:t>
      </w:r>
      <w:r w:rsidR="000B4A99" w:rsidRPr="00D77CA8">
        <w:t xml:space="preserve"> levels</w:t>
      </w:r>
      <w:r w:rsidRPr="00D77CA8">
        <w:t xml:space="preserve"> observed in a high preforming (benchmark) country, reflecting ambitious but realistic changes in population behaviors due to physical activity interventions. In this analysis, we defined Sweden as the benchmark country</w:t>
      </w:r>
      <w:r w:rsidR="000B4A99" w:rsidRPr="00D77CA8">
        <w:t>,</w:t>
      </w:r>
      <w:r w:rsidRPr="00D77CA8">
        <w:t xml:space="preserve"> since this country has been found in multiple studies </w:t>
      </w:r>
      <w:r w:rsidR="005E5237" w:rsidRPr="00D77CA8">
        <w:fldChar w:fldCharType="begin">
          <w:fldData xml:space="preserve">PEVuZE5vdGU+PENpdGU+PEF1dGhvcj5CYXVtYW48L0F1dGhvcj48WWVhcj4yMDA5PC9ZZWFyPjxS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</w:fldData>
        </w:fldChar>
      </w:r>
      <w:r w:rsidR="00C128C6">
        <w:instrText xml:space="preserve"> ADDIN EN.CITE </w:instrText>
      </w:r>
      <w:r w:rsidR="00C128C6">
        <w:fldChar w:fldCharType="begin">
          <w:fldData xml:space="preserve">PEVuZE5vdGU+PENpdGU+PEF1dGhvcj5CYXVtYW48L0F1dGhvcj48WWVhcj4yMDA5PC9ZZWFyPjxS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</w:fldData>
        </w:fldChar>
      </w:r>
      <w:r w:rsidR="00C128C6">
        <w:instrText xml:space="preserve"> ADDIN EN.CITE.DATA </w:instrText>
      </w:r>
      <w:r w:rsidR="00C128C6">
        <w:fldChar w:fldCharType="end"/>
      </w:r>
      <w:r w:rsidR="005E5237" w:rsidRPr="00D77CA8">
        <w:fldChar w:fldCharType="separate"/>
      </w:r>
      <w:r w:rsidR="00C128C6">
        <w:rPr>
          <w:noProof/>
        </w:rPr>
        <w:t>(11, 12)</w:t>
      </w:r>
      <w:r w:rsidR="005E5237" w:rsidRPr="00D77CA8">
        <w:fldChar w:fldCharType="end"/>
      </w:r>
      <w:r w:rsidRPr="00D77CA8">
        <w:t xml:space="preserve"> to have very high levels of physical activity.</w:t>
      </w:r>
      <w:ins w:id="58" w:author="David Watkins" w:date="2022-06-27T21:05:00Z">
        <w:r w:rsidR="00721A37">
          <w:t xml:space="preserve"> The estimate we used for this scenario, based on data from Sweden, was </w:t>
        </w:r>
        <w:commentRangeStart w:id="59"/>
        <w:r w:rsidR="00721A37" w:rsidRPr="00721A37">
          <w:rPr>
            <w:highlight w:val="yellow"/>
            <w:rPrChange w:id="60" w:author="David Watkins" w:date="2022-06-27T21:06:00Z">
              <w:rPr/>
            </w:rPrChange>
          </w:rPr>
          <w:t>##</w:t>
        </w:r>
        <w:r w:rsidR="00721A37">
          <w:t>%</w:t>
        </w:r>
      </w:ins>
      <w:commentRangeEnd w:id="59"/>
      <w:ins w:id="61" w:author="David Watkins" w:date="2022-06-27T21:06:00Z">
        <w:r w:rsidR="00721A37">
          <w:rPr>
            <w:rStyle w:val="CommentReference"/>
          </w:rPr>
          <w:commentReference w:id="59"/>
        </w:r>
      </w:ins>
      <w:ins w:id="62" w:author="David Watkins" w:date="2022-06-27T21:05:00Z">
        <w:r w:rsidR="00721A37">
          <w:t xml:space="preserve"> </w:t>
        </w:r>
      </w:ins>
      <w:ins w:id="63" w:author="David Watkins" w:date="2022-06-27T21:06:00Z">
        <w:r w:rsidR="00721A37">
          <w:t>of the population achieving sufficient levels of physical activity.</w:t>
        </w:r>
      </w:ins>
    </w:p>
    <w:p w14:paraId="58575072" w14:textId="3380678F" w:rsidR="00F13DCD" w:rsidRPr="00D77CA8" w:rsidRDefault="00F13DCD" w:rsidP="00757435">
      <w:pPr>
        <w:pStyle w:val="ListParagraph"/>
        <w:numPr>
          <w:ilvl w:val="0"/>
          <w:numId w:val="18"/>
        </w:numPr>
        <w:jc w:val="both"/>
      </w:pPr>
      <w:r w:rsidRPr="00D77CA8">
        <w:rPr>
          <w:b/>
          <w:bCs/>
        </w:rPr>
        <w:t>Ideal:</w:t>
      </w:r>
      <w:r w:rsidRPr="00D77CA8">
        <w:t xml:space="preserve"> assume that physical activity could shift in 2023 to “ideal levels,” reflecting the maximum possible health</w:t>
      </w:r>
      <w:r w:rsidR="000B4A99" w:rsidRPr="00D77CA8">
        <w:t xml:space="preserve"> impact of improved physical activity</w:t>
      </w:r>
      <w:r w:rsidRPr="00D77CA8">
        <w:t>. We define “ideal” as 95% of the population participating in at least 150 minutes per week of moderate physical activity. The remaining 5% of the population is assumed to be sedentary for health or aging-related reasons (e.g., spinal cord injury, severe dementia) and unable to achieve the 150-minute recommendation.</w:t>
      </w:r>
      <w:ins w:id="64" w:author="David Watkins" w:date="2022-06-27T21:07:00Z">
        <w:r w:rsidR="00721A37">
          <w:t xml:space="preserve"> The reason this </w:t>
        </w:r>
      </w:ins>
      <w:ins w:id="65" w:author="David Watkins" w:date="2022-06-27T21:08:00Z">
        <w:r w:rsidR="00721A37">
          <w:t xml:space="preserve">high level of physical activity was chosen in this scenario was to provide an </w:t>
        </w:r>
        <w:r w:rsidR="00027F8E">
          <w:t>“</w:t>
        </w:r>
        <w:r w:rsidR="00721A37">
          <w:t>upper bound</w:t>
        </w:r>
        <w:r w:rsidR="00027F8E">
          <w:t>”</w:t>
        </w:r>
        <w:r w:rsidR="00721A37">
          <w:t xml:space="preserve"> on the </w:t>
        </w:r>
        <w:r w:rsidR="00027F8E">
          <w:t>health and economic impact of insufficient physical activity in KSA; the intervention scenario is intended to be a more r</w:t>
        </w:r>
      </w:ins>
      <w:ins w:id="66" w:author="David Watkins" w:date="2022-06-27T21:09:00Z">
        <w:r w:rsidR="00027F8E">
          <w:t>ealistic level that could be achieved by KSA through government policy.</w:t>
        </w:r>
      </w:ins>
    </w:p>
    <w:p w14:paraId="1A2162D3" w14:textId="490326D3" w:rsidR="00F13DCD" w:rsidRPr="00D77CA8" w:rsidRDefault="00F13DCD" w:rsidP="00D77CA8"/>
    <w:p w14:paraId="15038E8E" w14:textId="34394C46" w:rsidR="00F13DCD" w:rsidRPr="00D77CA8" w:rsidRDefault="00E75ED9" w:rsidP="001D3F80">
      <w:pPr>
        <w:ind w:firstLine="0"/>
      </w:pPr>
      <w:ins w:id="67" w:author="David Watkins" w:date="2022-06-27T21:36:00Z">
        <w:r>
          <w:t xml:space="preserve">The GBD studies report relative risk estimates for each of the four cause groups in increments of 600 MET-minutes per week (e.g., </w:t>
        </w:r>
      </w:ins>
      <w:ins w:id="68" w:author="David Watkins" w:date="2022-06-27T21:37:00Z">
        <w:r w:rsidR="00041942">
          <w:t xml:space="preserve">0, 600, 1200, 1800, </w:t>
        </w:r>
        <w:proofErr w:type="spellStart"/>
        <w:r w:rsidR="00041942">
          <w:t>etc</w:t>
        </w:r>
        <w:proofErr w:type="spellEnd"/>
        <w:r w:rsidR="00041942">
          <w:t xml:space="preserve">). The theoretical minimum risk is believed to be in the range of 3000-4500 </w:t>
        </w:r>
        <w:r w:rsidR="00041942">
          <w:t>MET-minutes per week</w:t>
        </w:r>
      </w:ins>
      <w:ins w:id="69" w:author="David Watkins" w:date="2022-06-27T21:38:00Z">
        <w:r w:rsidR="00041942">
          <w:t xml:space="preserve"> </w:t>
        </w:r>
      </w:ins>
      <w:r w:rsidR="00041942">
        <w:fldChar w:fldCharType="begin"/>
      </w:r>
      <w:r w:rsidR="00041942">
        <w:instrText xml:space="preserve"> ADDIN EN.CITE &lt;EndNote&gt;&lt;Cite&gt;&lt;Author&gt;Ng&lt;/Author&gt;&lt;Year&gt;2012&lt;/Year&gt;&lt;RecNum&gt;100&lt;/RecNum&gt;&lt;DisplayText&gt;(4)&lt;/DisplayText&gt;&lt;record&gt;&lt;rec-number&gt;100&lt;/rec-number&gt;&lt;foreign-keys&gt;&lt;key app="EN" db-id="r95spfrpvra9wde9z9759501xfev9sdvx029" timestamp="1652468461"&gt;100&lt;/key&gt;&lt;/foreign-keys&gt;&lt;ref-type name="Journal Article"&gt;17&lt;/ref-type&gt;&lt;contributors&gt;&lt;authors&gt;&lt;author&gt;Ng, S. W.&lt;/author&gt;&lt;author&gt;Popkin, B. M.&lt;/author&gt;&lt;/authors&gt;&lt;/contributors&gt;&lt;auth-address&gt;Department of Nutrition, University of North Carolina at Chapel Hill, Chapel Hill, NC 27516, USA. popkin@unc.edu&lt;/auth-address&gt;&lt;titles&gt;&lt;title&gt;Time use and physical activity: a shift away from movement across the globe&lt;/title&gt;&lt;secondary-title&gt;Obes Rev&lt;/secondary-title&gt;&lt;/titles&gt;&lt;periodical&gt;&lt;full-title&gt;Obes Rev&lt;/full-title&gt;&lt;/periodical&gt;&lt;pages&gt;659-80&lt;/pages&gt;&lt;volume&gt;13&lt;/volume&gt;&lt;number&gt;8&lt;/number&gt;&lt;edition&gt;2012/06/15&lt;/edition&gt;&lt;keywords&gt;&lt;keyword&gt;Activities of Daily Living&lt;/keyword&gt;&lt;keyword&gt;Cross-Cultural Comparison&lt;/keyword&gt;&lt;keyword&gt;Energy Metabolism/*physiology&lt;/keyword&gt;&lt;keyword&gt;Exercise/*physiology&lt;/keyword&gt;&lt;keyword&gt;Health Behavior&lt;/keyword&gt;&lt;keyword&gt;Humans&lt;/keyword&gt;&lt;keyword&gt;Leisure Activities&lt;/keyword&gt;&lt;keyword&gt;Obesity/epidemiology/etiology&lt;/keyword&gt;&lt;keyword&gt;*Sedentary Behavior&lt;/keyword&gt;&lt;keyword&gt;Sleep/physiology&lt;/keyword&gt;&lt;keyword&gt;Time Factors&lt;/keyword&gt;&lt;keyword&gt;Work/physiology&lt;/keyword&gt;&lt;/keywords&gt;&lt;dates&gt;&lt;year&gt;2012&lt;/year&gt;&lt;pub-dates&gt;&lt;date&gt;Aug&lt;/date&gt;&lt;/pub-dates&gt;&lt;/dates&gt;&lt;isbn&gt;1467-789X (Electronic)&amp;#xD;1467-7881 (Linking)&lt;/isbn&gt;&lt;accession-num&gt;22694051&lt;/accession-num&gt;&lt;urls&gt;&lt;related-urls&gt;&lt;url&gt;https://www.ncbi.nlm.nih.gov/pubmed/22694051&lt;/url&gt;&lt;/related-urls&gt;&lt;/urls&gt;&lt;custom2&gt;PMC3401184&lt;/custom2&gt;&lt;electronic-resource-num&gt;10.1111/j.1467-789X.2011.00982.x&lt;/electronic-resource-num&gt;&lt;/record&gt;&lt;/Cite&gt;&lt;/EndNote&gt;</w:instrText>
      </w:r>
      <w:r w:rsidR="00041942">
        <w:fldChar w:fldCharType="separate"/>
      </w:r>
      <w:r w:rsidR="00041942">
        <w:rPr>
          <w:noProof/>
        </w:rPr>
        <w:t>(4)</w:t>
      </w:r>
      <w:r w:rsidR="00041942">
        <w:fldChar w:fldCharType="end"/>
      </w:r>
      <w:ins w:id="70" w:author="David Watkins" w:date="2022-06-27T21:37:00Z">
        <w:r w:rsidR="00041942">
          <w:t xml:space="preserve">. </w:t>
        </w:r>
      </w:ins>
      <w:r w:rsidR="00F13DCD" w:rsidRPr="00D77CA8">
        <w:t xml:space="preserve">For simplicity, we defined the population distribution of physical activity using three </w:t>
      </w:r>
      <w:ins w:id="71" w:author="David Watkins" w:date="2022-06-27T21:38:00Z">
        <w:r w:rsidR="00041942">
          <w:t xml:space="preserve">discrete </w:t>
        </w:r>
      </w:ins>
      <w:r w:rsidR="00F13DCD" w:rsidRPr="00D77CA8">
        <w:t xml:space="preserve">categories that correlate well with </w:t>
      </w:r>
      <w:del w:id="72" w:author="David Watkins" w:date="2022-06-27T21:38:00Z">
        <w:r w:rsidR="00F13DCD" w:rsidRPr="00D77CA8" w:rsidDel="00041942">
          <w:delText xml:space="preserve">differences </w:delText>
        </w:r>
      </w:del>
      <w:ins w:id="73" w:author="David Watkins" w:date="2022-06-27T21:38:00Z">
        <w:r w:rsidR="00041942">
          <w:t>the dose-response relationship that has</w:t>
        </w:r>
      </w:ins>
      <w:ins w:id="74" w:author="David Watkins" w:date="2022-06-27T21:39:00Z">
        <w:r w:rsidR="00041942">
          <w:t xml:space="preserve"> been reported in the literature </w:t>
        </w:r>
      </w:ins>
      <w:r w:rsidR="00041942">
        <w:fldChar w:fldCharType="begin">
          <w:fldData xml:space="preserve">PEVuZE5vdGU+PENpdGU+PEF1dGhvcj5LeXU8L0F1dGhvcj48WWVhcj4yMDE2PC9ZZWFyPjxSZWNO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</w:fldData>
        </w:fldChar>
      </w:r>
      <w:r w:rsidR="00041942">
        <w:instrText xml:space="preserve"> ADDIN EN.CITE </w:instrText>
      </w:r>
      <w:r w:rsidR="00041942">
        <w:fldChar w:fldCharType="begin">
          <w:fldData xml:space="preserve">PEVuZE5vdGU+PENpdGU+PEF1dGhvcj5LeXU8L0F1dGhvcj48WWVhcj4yMDE2PC9ZZWFyPjxSZWNO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</w:fldData>
        </w:fldChar>
      </w:r>
      <w:r w:rsidR="00041942">
        <w:instrText xml:space="preserve"> ADDIN EN.CITE.DATA </w:instrText>
      </w:r>
      <w:r w:rsidR="00041942">
        <w:fldChar w:fldCharType="end"/>
      </w:r>
      <w:r w:rsidR="00041942">
        <w:fldChar w:fldCharType="separate"/>
      </w:r>
      <w:r w:rsidR="00041942">
        <w:rPr>
          <w:noProof/>
        </w:rPr>
        <w:t>(8)</w:t>
      </w:r>
      <w:r w:rsidR="00041942">
        <w:fldChar w:fldCharType="end"/>
      </w:r>
      <w:ins w:id="75" w:author="David Watkins" w:date="2022-06-27T21:39:00Z">
        <w:r w:rsidR="00041942">
          <w:t>:</w:t>
        </w:r>
      </w:ins>
      <w:del w:id="76" w:author="David Watkins" w:date="2022-06-27T21:38:00Z">
        <w:r w:rsidR="00F13DCD" w:rsidRPr="00D77CA8" w:rsidDel="00041942">
          <w:delText xml:space="preserve">in </w:delText>
        </w:r>
        <w:r w:rsidR="000B4A99" w:rsidRPr="00D77CA8" w:rsidDel="00041942">
          <w:delText xml:space="preserve">the </w:delText>
        </w:r>
        <w:r w:rsidR="00F13DCD" w:rsidRPr="00D77CA8" w:rsidDel="00041942">
          <w:delText>relative risk of health loss:</w:delText>
        </w:r>
      </w:del>
    </w:p>
    <w:p w14:paraId="44809C14" w14:textId="762338ED" w:rsidR="00F13DCD" w:rsidRPr="00D77CA8" w:rsidRDefault="00F13DCD" w:rsidP="001D3F80">
      <w:pPr>
        <w:pStyle w:val="ListParagraph"/>
        <w:numPr>
          <w:ilvl w:val="0"/>
          <w:numId w:val="19"/>
        </w:numPr>
        <w:jc w:val="both"/>
      </w:pPr>
      <w:r w:rsidRPr="00D77CA8">
        <w:rPr>
          <w:b/>
          <w:bCs/>
        </w:rPr>
        <w:t>Low:</w:t>
      </w:r>
      <w:r w:rsidRPr="00D77CA8">
        <w:t xml:space="preserve"> Below 600 MET-minutes/week</w:t>
      </w:r>
      <w:ins w:id="77" w:author="David Watkins" w:date="2022-06-27T21:39:00Z">
        <w:r w:rsidR="00041942">
          <w:t xml:space="preserve">. </w:t>
        </w:r>
      </w:ins>
      <w:ins w:id="78" w:author="David Watkins" w:date="2022-06-27T21:44:00Z">
        <w:r w:rsidR="00572FF3">
          <w:t>To get a</w:t>
        </w:r>
        <w:r w:rsidR="00572FF3">
          <w:t xml:space="preserve"> proxy risk level for this group</w:t>
        </w:r>
        <w:r w:rsidR="00572FF3">
          <w:t xml:space="preserve">, we </w:t>
        </w:r>
      </w:ins>
      <w:ins w:id="79" w:author="David Watkins" w:date="2022-06-27T21:43:00Z">
        <w:r w:rsidR="00572FF3">
          <w:t>averaged the</w:t>
        </w:r>
      </w:ins>
      <w:ins w:id="80" w:author="David Watkins" w:date="2022-06-27T21:39:00Z">
        <w:r w:rsidR="00041942">
          <w:t xml:space="preserve"> </w:t>
        </w:r>
      </w:ins>
      <w:commentRangeStart w:id="81"/>
      <w:ins w:id="82" w:author="David Watkins" w:date="2022-06-27T21:35:00Z">
        <w:r w:rsidR="00E75ED9">
          <w:t>relative risk value</w:t>
        </w:r>
      </w:ins>
      <w:ins w:id="83" w:author="David Watkins" w:date="2022-06-27T21:39:00Z">
        <w:r w:rsidR="00041942">
          <w:t>s</w:t>
        </w:r>
      </w:ins>
      <w:ins w:id="84" w:author="David Watkins" w:date="2022-06-27T21:35:00Z">
        <w:r w:rsidR="00E75ED9">
          <w:t xml:space="preserve"> for </w:t>
        </w:r>
      </w:ins>
      <w:ins w:id="85" w:author="David Watkins" w:date="2022-06-27T21:43:00Z">
        <w:r w:rsidR="00572FF3">
          <w:t>0</w:t>
        </w:r>
      </w:ins>
      <w:ins w:id="86" w:author="David Watkins" w:date="2022-06-27T21:35:00Z">
        <w:r w:rsidR="00E75ED9">
          <w:t xml:space="preserve"> MET-minutes per week</w:t>
        </w:r>
      </w:ins>
      <w:ins w:id="87" w:author="David Watkins" w:date="2022-06-27T21:43:00Z">
        <w:r w:rsidR="00572FF3">
          <w:t xml:space="preserve"> and 600 MET-minutes per week</w:t>
        </w:r>
      </w:ins>
      <w:ins w:id="88" w:author="David Watkins" w:date="2022-06-27T21:44:00Z">
        <w:r w:rsidR="00572FF3">
          <w:t xml:space="preserve"> </w:t>
        </w:r>
      </w:ins>
      <w:commentRangeEnd w:id="81"/>
      <w:ins w:id="89" w:author="David Watkins" w:date="2022-06-27T21:46:00Z">
        <w:r w:rsidR="00572FF3">
          <w:rPr>
            <w:rStyle w:val="CommentReference"/>
          </w:rPr>
          <w:commentReference w:id="81"/>
        </w:r>
      </w:ins>
      <w:ins w:id="90" w:author="David Watkins" w:date="2022-06-27T21:44:00Z">
        <w:r w:rsidR="00572FF3">
          <w:t>for each age and sex group.</w:t>
        </w:r>
      </w:ins>
    </w:p>
    <w:p w14:paraId="14F0717A" w14:textId="5FB7B203" w:rsidR="00F13DCD" w:rsidRPr="00D77CA8" w:rsidRDefault="00F13DCD" w:rsidP="001D3F80">
      <w:pPr>
        <w:pStyle w:val="ListParagraph"/>
        <w:numPr>
          <w:ilvl w:val="0"/>
          <w:numId w:val="19"/>
        </w:numPr>
        <w:jc w:val="both"/>
      </w:pPr>
      <w:r w:rsidRPr="00D77CA8">
        <w:rPr>
          <w:b/>
          <w:bCs/>
        </w:rPr>
        <w:t>Moderate:</w:t>
      </w:r>
      <w:r w:rsidRPr="00D77CA8">
        <w:t xml:space="preserve"> </w:t>
      </w:r>
      <w:r w:rsidR="00172810" w:rsidRPr="00D77CA8">
        <w:t>Between</w:t>
      </w:r>
      <w:r w:rsidRPr="00D77CA8">
        <w:t xml:space="preserve"> 600 to </w:t>
      </w:r>
      <w:commentRangeStart w:id="91"/>
      <w:commentRangeStart w:id="92"/>
      <w:commentRangeStart w:id="93"/>
      <w:r w:rsidRPr="00D77CA8">
        <w:t>2400</w:t>
      </w:r>
      <w:commentRangeEnd w:id="93"/>
      <w:r w:rsidR="006C0293">
        <w:rPr>
          <w:rStyle w:val="CommentReference"/>
        </w:rPr>
        <w:commentReference w:id="93"/>
      </w:r>
      <w:r w:rsidRPr="00D77CA8">
        <w:t xml:space="preserve"> </w:t>
      </w:r>
      <w:commentRangeEnd w:id="91"/>
      <w:r w:rsidR="006E5627">
        <w:rPr>
          <w:rStyle w:val="CommentReference"/>
        </w:rPr>
        <w:commentReference w:id="91"/>
      </w:r>
      <w:commentRangeEnd w:id="92"/>
      <w:r w:rsidR="00572FF3">
        <w:rPr>
          <w:rStyle w:val="CommentReference"/>
        </w:rPr>
        <w:commentReference w:id="92"/>
      </w:r>
      <w:r w:rsidRPr="00D77CA8">
        <w:t>MET-minutes/week</w:t>
      </w:r>
      <w:ins w:id="94" w:author="David Watkins" w:date="2022-06-27T21:39:00Z">
        <w:r w:rsidR="00041942">
          <w:t xml:space="preserve">. </w:t>
        </w:r>
        <w:r w:rsidR="00041942">
          <w:t xml:space="preserve">We used age- and sex-specific relative risk values for </w:t>
        </w:r>
      </w:ins>
      <w:ins w:id="95" w:author="David Watkins" w:date="2022-06-27T21:49:00Z">
        <w:r w:rsidR="006C0293">
          <w:t>1200</w:t>
        </w:r>
      </w:ins>
      <w:ins w:id="96" w:author="David Watkins" w:date="2022-06-27T21:39:00Z">
        <w:r w:rsidR="00041942">
          <w:t xml:space="preserve"> MET-minutes per week as the proxy risk level for this group.</w:t>
        </w:r>
      </w:ins>
    </w:p>
    <w:p w14:paraId="673E105D" w14:textId="00DEB187" w:rsidR="00F13DCD" w:rsidRPr="00D77CA8" w:rsidRDefault="00F13DCD" w:rsidP="001D3F80">
      <w:pPr>
        <w:pStyle w:val="ListParagraph"/>
        <w:numPr>
          <w:ilvl w:val="0"/>
          <w:numId w:val="19"/>
        </w:numPr>
        <w:jc w:val="both"/>
      </w:pPr>
      <w:r w:rsidRPr="00D77CA8">
        <w:rPr>
          <w:b/>
          <w:bCs/>
        </w:rPr>
        <w:lastRenderedPageBreak/>
        <w:t>High:</w:t>
      </w:r>
      <w:r w:rsidRPr="00D77CA8">
        <w:t xml:space="preserve"> </w:t>
      </w:r>
      <w:r w:rsidR="00172810" w:rsidRPr="00D77CA8">
        <w:t>Over</w:t>
      </w:r>
      <w:r w:rsidRPr="00D77CA8">
        <w:t xml:space="preserve"> </w:t>
      </w:r>
      <w:commentRangeStart w:id="97"/>
      <w:commentRangeStart w:id="98"/>
      <w:r w:rsidRPr="00D77CA8">
        <w:t xml:space="preserve">2400 </w:t>
      </w:r>
      <w:commentRangeEnd w:id="97"/>
      <w:r w:rsidR="00F24BC0">
        <w:rPr>
          <w:rStyle w:val="CommentReference"/>
        </w:rPr>
        <w:commentReference w:id="97"/>
      </w:r>
      <w:commentRangeEnd w:id="98"/>
      <w:r w:rsidR="006C0293">
        <w:rPr>
          <w:rStyle w:val="CommentReference"/>
        </w:rPr>
        <w:commentReference w:id="98"/>
      </w:r>
      <w:r w:rsidRPr="00D77CA8">
        <w:t>MET-minutes/week</w:t>
      </w:r>
      <w:ins w:id="99" w:author="David Watkins" w:date="2022-06-27T21:39:00Z">
        <w:r w:rsidR="00041942">
          <w:t xml:space="preserve">. </w:t>
        </w:r>
      </w:ins>
      <w:ins w:id="100" w:author="David Watkins" w:date="2022-06-27T21:51:00Z">
        <w:r w:rsidR="006C0293">
          <w:t>As a conservative measure, w</w:t>
        </w:r>
      </w:ins>
      <w:ins w:id="101" w:author="David Watkins" w:date="2022-06-27T21:39:00Z">
        <w:r w:rsidR="00041942">
          <w:t xml:space="preserve">e used age- and sex-specific relative risk values for </w:t>
        </w:r>
      </w:ins>
      <w:ins w:id="102" w:author="David Watkins" w:date="2022-06-27T21:51:00Z">
        <w:r w:rsidR="006C0293">
          <w:t>1800</w:t>
        </w:r>
      </w:ins>
      <w:ins w:id="103" w:author="David Watkins" w:date="2022-06-27T21:39:00Z">
        <w:r w:rsidR="00041942">
          <w:t xml:space="preserve"> MET-minutes per week as the proxy risk level for this group.</w:t>
        </w:r>
      </w:ins>
      <w:ins w:id="104" w:author="David Watkins" w:date="2022-06-27T21:51:00Z">
        <w:r w:rsidR="006C0293">
          <w:t xml:space="preserve"> </w:t>
        </w:r>
      </w:ins>
    </w:p>
    <w:p w14:paraId="1EC62841" w14:textId="77777777" w:rsidR="00F13DCD" w:rsidRPr="00D77CA8" w:rsidRDefault="00F13DCD" w:rsidP="001D3F80">
      <w:pPr>
        <w:jc w:val="both"/>
      </w:pPr>
    </w:p>
    <w:p w14:paraId="54630911" w14:textId="2935A8BB" w:rsidR="000B4A99" w:rsidRPr="00D77CA8" w:rsidRDefault="000B4A99" w:rsidP="001D3F80">
      <w:pPr>
        <w:ind w:firstLine="0"/>
        <w:jc w:val="both"/>
      </w:pPr>
      <w:r w:rsidRPr="00D77CA8">
        <w:t>To calculate avoidable health loss from insufficient physical activity, we calculated a value called the potential impact fraction (PIF) for each of the four causes of death linked to insufficient physical activity as well as by age group and sex. PIF values are based on the population distribution (P) of physical activity (see above) and the relative risk (RR) in each risk category (</w:t>
      </w:r>
      <w:proofErr w:type="spellStart"/>
      <w:r w:rsidRPr="00D77CA8">
        <w:t>i</w:t>
      </w:r>
      <w:proofErr w:type="spellEnd"/>
      <w:r w:rsidRPr="00D77CA8">
        <w:t>):</w:t>
      </w:r>
    </w:p>
    <w:p w14:paraId="765FA5EB" w14:textId="77777777" w:rsidR="000B4A99" w:rsidRPr="00D77CA8" w:rsidRDefault="000B4A99" w:rsidP="001D3F80">
      <w:pPr>
        <w:jc w:val="both"/>
      </w:pPr>
    </w:p>
    <w:p w14:paraId="4E6D12EB" w14:textId="77777777" w:rsidR="000B4A99" w:rsidRPr="00D77CA8" w:rsidRDefault="000B4A99" w:rsidP="001D3F80">
      <w:pPr>
        <w:jc w:val="both"/>
      </w:pPr>
      <m:oMathPara>
        <m:oMath>
          <m:r>
            <w:rPr>
              <w:rFonts w:ascii="Cambria Math" w:hAnsi="Cambria Math"/>
            </w:rPr>
            <m:t>PIF</m:t>
          </m:r>
          <m:r>
            <m:rPr>
              <m:sty m:val="p"/>
            </m:rPr>
            <w:rPr>
              <w:rFonts w:ascii="Cambria Math" w:hAnsi="Cambria Math"/>
            </w:rPr>
            <m:t xml:space="preserve">= </m:t>
          </m:r>
          <m:f>
            <m:fPr>
              <m:ctrlPr>
                <w:rPr>
                  <w:rFonts w:ascii="Cambria Math" w:hAnsi="Cambria Math"/>
                </w:rPr>
              </m:ctrlPr>
            </m:fPr>
            <m:num>
              <m:nary>
                <m:naryPr>
                  <m:chr m:val="∑"/>
                  <m:limLoc m:val="subSup"/>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RR</m:t>
                      </m:r>
                    </m:e>
                    <m:sub>
                      <m:r>
                        <w:rPr>
                          <w:rFonts w:ascii="Cambria Math" w:hAnsi="Cambria Math"/>
                        </w:rPr>
                        <m:t>i</m:t>
                      </m:r>
                    </m:sub>
                  </m:sSub>
                </m:e>
              </m:nary>
              <m:r>
                <m:rPr>
                  <m:sty m:val="p"/>
                </m:rPr>
                <w:rPr>
                  <w:rFonts w:ascii="Cambria Math" w:hAnsi="Cambria Math"/>
                </w:rPr>
                <m:t xml:space="preserve">- </m:t>
              </m:r>
              <m:nary>
                <m:naryPr>
                  <m:chr m:val="∑"/>
                  <m:limLoc m:val="subSup"/>
                  <m:supHide m:val="1"/>
                  <m:ctrlPr>
                    <w:rPr>
                      <w:rFonts w:ascii="Cambria Math" w:hAnsi="Cambria Math"/>
                    </w:rPr>
                  </m:ctrlPr>
                </m:naryPr>
                <m:sub>
                  <m:r>
                    <w:rPr>
                      <w:rFonts w:ascii="Cambria Math" w:hAnsi="Cambria Math"/>
                    </w:rPr>
                    <m:t>i</m:t>
                  </m:r>
                </m:sub>
                <m:sup/>
                <m:e>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RR</m:t>
                      </m:r>
                    </m:e>
                    <m:sub>
                      <m:r>
                        <w:rPr>
                          <w:rFonts w:ascii="Cambria Math" w:hAnsi="Cambria Math"/>
                        </w:rPr>
                        <m:t>i</m:t>
                      </m:r>
                    </m:sub>
                  </m:sSub>
                </m:e>
              </m:nary>
            </m:num>
            <m:den>
              <m:nary>
                <m:naryPr>
                  <m:chr m:val="∑"/>
                  <m:limLoc m:val="subSup"/>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RR</m:t>
                      </m:r>
                    </m:e>
                    <m:sub>
                      <m:r>
                        <w:rPr>
                          <w:rFonts w:ascii="Cambria Math" w:hAnsi="Cambria Math"/>
                        </w:rPr>
                        <m:t>i</m:t>
                      </m:r>
                    </m:sub>
                  </m:sSub>
                </m:e>
              </m:nary>
            </m:den>
          </m:f>
        </m:oMath>
      </m:oMathPara>
    </w:p>
    <w:p w14:paraId="497BA699" w14:textId="77777777" w:rsidR="000B4A99" w:rsidRPr="00D77CA8" w:rsidRDefault="000B4A99" w:rsidP="001D3F80">
      <w:pPr>
        <w:jc w:val="both"/>
      </w:pPr>
    </w:p>
    <w:p w14:paraId="034FBEEC" w14:textId="0E1F2734" w:rsidR="004635C0" w:rsidRDefault="000B4A99" w:rsidP="001D3F80">
      <w:pPr>
        <w:ind w:firstLine="0"/>
        <w:jc w:val="both"/>
        <w:rPr>
          <w:ins w:id="105" w:author="David Watkins" w:date="2022-06-27T21:53:00Z"/>
        </w:rPr>
      </w:pPr>
      <w:r w:rsidRPr="00D77CA8">
        <w:t xml:space="preserve">where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77CA8">
        <w:t xml:space="preserve"> is the baseline risk distribution (i.e., proportion of the population participating in each level of physical activity according to KSA 2019 survey data), and </w:t>
      </w:r>
      <m:oMath>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i</m:t>
            </m:r>
          </m:sub>
        </m:sSub>
      </m:oMath>
      <w:r w:rsidRPr="00D77CA8">
        <w:t xml:space="preserve"> is the alternative risk distribution in the intervention and ideal scenarios. </w:t>
      </w:r>
      <w:commentRangeStart w:id="106"/>
      <w:ins w:id="107" w:author="David Watkins" w:date="2022-06-27T21:53:00Z">
        <w:r w:rsidR="004635C0">
          <w:t xml:space="preserve">At baseline, the population distribution was </w:t>
        </w:r>
        <w:r w:rsidR="004635C0" w:rsidRPr="004635C0">
          <w:rPr>
            <w:highlight w:val="yellow"/>
            <w:rPrChange w:id="108" w:author="David Watkins" w:date="2022-06-27T21:56:00Z">
              <w:rPr/>
            </w:rPrChange>
          </w:rPr>
          <w:t>##</w:t>
        </w:r>
        <w:r w:rsidR="004635C0">
          <w:t xml:space="preserve">% low, </w:t>
        </w:r>
        <w:r w:rsidR="004635C0" w:rsidRPr="004635C0">
          <w:rPr>
            <w:highlight w:val="yellow"/>
            <w:rPrChange w:id="109" w:author="David Watkins" w:date="2022-06-27T21:56:00Z">
              <w:rPr/>
            </w:rPrChange>
          </w:rPr>
          <w:t>##</w:t>
        </w:r>
        <w:r w:rsidR="004635C0">
          <w:t xml:space="preserve">% moderate, and </w:t>
        </w:r>
        <w:r w:rsidR="004635C0" w:rsidRPr="004635C0">
          <w:rPr>
            <w:highlight w:val="yellow"/>
            <w:rPrChange w:id="110" w:author="David Watkins" w:date="2022-06-27T21:56:00Z">
              <w:rPr/>
            </w:rPrChange>
          </w:rPr>
          <w:t>##</w:t>
        </w:r>
        <w:r w:rsidR="004635C0">
          <w:t xml:space="preserve">% high. </w:t>
        </w:r>
      </w:ins>
      <w:ins w:id="111" w:author="David Watkins" w:date="2022-06-27T21:54:00Z">
        <w:r w:rsidR="004635C0">
          <w:t xml:space="preserve">In the intervention scenario, the low and moderate groups would change to </w:t>
        </w:r>
        <w:r w:rsidR="004635C0" w:rsidRPr="004635C0">
          <w:rPr>
            <w:highlight w:val="yellow"/>
            <w:rPrChange w:id="112" w:author="David Watkins" w:date="2022-06-27T21:56:00Z">
              <w:rPr/>
            </w:rPrChange>
          </w:rPr>
          <w:t>##</w:t>
        </w:r>
        <w:r w:rsidR="004635C0">
          <w:t xml:space="preserve">% and </w:t>
        </w:r>
        <w:r w:rsidR="004635C0" w:rsidRPr="004635C0">
          <w:rPr>
            <w:highlight w:val="yellow"/>
            <w:rPrChange w:id="113" w:author="David Watkins" w:date="2022-06-27T21:56:00Z">
              <w:rPr/>
            </w:rPrChange>
          </w:rPr>
          <w:t>##</w:t>
        </w:r>
        <w:r w:rsidR="004635C0">
          <w:t xml:space="preserve">% (respectively), and in the ideal scenario, the low and moderate groups would change to 5% and </w:t>
        </w:r>
        <w:r w:rsidR="004635C0" w:rsidRPr="004635C0">
          <w:rPr>
            <w:highlight w:val="yellow"/>
            <w:rPrChange w:id="114" w:author="David Watkins" w:date="2022-06-27T21:56:00Z">
              <w:rPr/>
            </w:rPrChange>
          </w:rPr>
          <w:t>##</w:t>
        </w:r>
        <w:r w:rsidR="004635C0">
          <w:t>%</w:t>
        </w:r>
      </w:ins>
      <w:ins w:id="115" w:author="David Watkins" w:date="2022-06-27T21:55:00Z">
        <w:r w:rsidR="004635C0">
          <w:t xml:space="preserve"> (respectively). Because we were modeling a change in physical activity to levels recommended by WHO, we assumed that the population proportion in the high group would remain c</w:t>
        </w:r>
      </w:ins>
      <w:ins w:id="116" w:author="David Watkins" w:date="2022-06-27T21:56:00Z">
        <w:r w:rsidR="004635C0">
          <w:t>onstant across the three scenarios.</w:t>
        </w:r>
        <w:commentRangeEnd w:id="106"/>
        <w:r w:rsidR="004635C0">
          <w:rPr>
            <w:rStyle w:val="CommentReference"/>
            <w:rFonts w:asciiTheme="minorHAnsi" w:eastAsiaTheme="minorEastAsia" w:hAnsiTheme="minorHAnsi" w:cstheme="minorBidi"/>
          </w:rPr>
          <w:commentReference w:id="106"/>
        </w:r>
      </w:ins>
    </w:p>
    <w:p w14:paraId="564FC2AF" w14:textId="77777777" w:rsidR="004635C0" w:rsidRDefault="004635C0" w:rsidP="001D3F80">
      <w:pPr>
        <w:ind w:firstLine="0"/>
        <w:jc w:val="both"/>
        <w:rPr>
          <w:ins w:id="117" w:author="David Watkins" w:date="2022-06-27T21:53:00Z"/>
        </w:rPr>
      </w:pPr>
    </w:p>
    <w:p w14:paraId="41AB127A" w14:textId="255C059B" w:rsidR="000B4A99" w:rsidRPr="00D77CA8" w:rsidRDefault="000B4A99" w:rsidP="001D3F80">
      <w:pPr>
        <w:ind w:firstLine="0"/>
        <w:jc w:val="both"/>
      </w:pPr>
      <w:r w:rsidRPr="00D77CA8">
        <w:t xml:space="preserve">The PIF was applied to the baseline projection of KSA deaths by cause that follow the approach of </w:t>
      </w:r>
      <w:r w:rsidR="005E5237" w:rsidRPr="00D77CA8">
        <w:t>a</w:t>
      </w:r>
      <w:r w:rsidRPr="00D77CA8">
        <w:t xml:space="preserve"> previous modeling study </w:t>
      </w:r>
      <w:r w:rsidR="005E5237" w:rsidRPr="00D77CA8">
        <w:fldChar w:fldCharType="begin"/>
      </w:r>
      <w:r w:rsidR="00C128C6">
        <w:instrText xml:space="preserve"> ADDIN EN.CITE &lt;EndNote&gt;&lt;Cite&gt;&lt;Author&gt;NCD Countdown collaborators&lt;/Author&gt;&lt;Year&gt;2022&lt;/Year&gt;&lt;RecNum&gt;94&lt;/RecNum&gt;&lt;DisplayText&gt;(10)&lt;/DisplayText&gt;&lt;record&gt;&lt;rec-number&gt;94&lt;/rec-number&gt;&lt;foreign-keys&gt;&lt;key app="EN" db-id="r95spfrpvra9wde9z9759501xfev9sdvx029" timestamp="1652466926"&gt;94&lt;/key&gt;&lt;/foreign-keys&gt;&lt;ref-type name="Journal Article"&gt;17&lt;/ref-type&gt;&lt;contributors&gt;&lt;authors&gt;&lt;author&gt;NCD Countdown collaborators,&lt;/author&gt;&lt;/authors&gt;&lt;/contributors&gt;&lt;titles&gt;&lt;title&gt;NCD Countdown 2030: efficient pathways and strategic investments to accelerate progress towards the Sustainable Development Goal target 3.4 in low-income and middle-income countries&lt;/title&gt;&lt;secondary-title&gt;Lancet&lt;/secondary-title&gt;&lt;/titles&gt;&lt;periodical&gt;&lt;full-title&gt;Lancet&lt;/full-title&gt;&lt;/periodical&gt;&lt;pages&gt;1266-1278&lt;/pages&gt;&lt;volume&gt;399&lt;/volume&gt;&lt;number&gt;10331&lt;/number&gt;&lt;edition&gt;2022/03/28&lt;/edition&gt;&lt;keywords&gt;&lt;keyword&gt;*COVID-19/epidemiology/prevention &amp;amp; control&lt;/keyword&gt;&lt;keyword&gt;Developing Countries&lt;/keyword&gt;&lt;keyword&gt;Global Health&lt;/keyword&gt;&lt;keyword&gt;Humans&lt;/keyword&gt;&lt;keyword&gt;*Noncommunicable Diseases/prevention &amp;amp; control&lt;/keyword&gt;&lt;keyword&gt;Sustainable Development&lt;/keyword&gt;&lt;/keywords&gt;&lt;dates&gt;&lt;year&gt;2022&lt;/year&gt;&lt;pub-dates&gt;&lt;date&gt;Mar 26&lt;/date&gt;&lt;/pub-dates&gt;&lt;/dates&gt;&lt;isbn&gt;1474-547X (Electronic)&amp;#xD;0140-6736 (Linking)&lt;/isbn&gt;&lt;accession-num&gt;35339227&lt;/accession-num&gt;&lt;urls&gt;&lt;related-urls&gt;&lt;url&gt;https://www.ncbi.nlm.nih.gov/pubmed/35339227&lt;/url&gt;&lt;/related-urls&gt;&lt;/urls&gt;&lt;custom2&gt;PMC8947779 Mohn Foundation (Bergen Centre for Ethics and Priority Setting grant) for this work. DAW reports funding from Vital Strategies and from the World Bank Group for related work. ME reports funding from the AstraZeneca Young Health Programme for related work. OFN reports funding from the Norwegian Agency for Development Cooperation for related work. All other authors declare no competing interests.&lt;/custom2&gt;&lt;electronic-resource-num&gt;10.1016/S0140-6736(21)02347-3&lt;/electronic-resource-num&gt;&lt;/record&gt;&lt;/Cite&gt;&lt;/EndNote&gt;</w:instrText>
      </w:r>
      <w:r w:rsidR="005E5237" w:rsidRPr="00D77CA8">
        <w:fldChar w:fldCharType="separate"/>
      </w:r>
      <w:r w:rsidR="00C128C6">
        <w:rPr>
          <w:noProof/>
        </w:rPr>
        <w:t>(10)</w:t>
      </w:r>
      <w:r w:rsidR="005E5237" w:rsidRPr="00D77CA8">
        <w:fldChar w:fldCharType="end"/>
      </w:r>
      <w:r w:rsidRPr="00D77CA8">
        <w:t xml:space="preserve">, yielding alternative estimates of age-, sex-, and cause-specific deaths. We then translated </w:t>
      </w:r>
      <w:r w:rsidR="00172810" w:rsidRPr="00D77CA8">
        <w:t xml:space="preserve">these deaths </w:t>
      </w:r>
      <w:r w:rsidRPr="00D77CA8">
        <w:t xml:space="preserve">into disability-adjusted life-years (DALYs) using the ratios of deaths to DALYs in KSA as reported in the </w:t>
      </w:r>
      <w:del w:id="118" w:author="David Watkins" w:date="2022-06-27T21:28:00Z">
        <w:r w:rsidRPr="00D77CA8" w:rsidDel="0093787B">
          <w:delText>Global Burden of Disease Study 2019 (</w:delText>
        </w:r>
      </w:del>
      <w:r w:rsidRPr="00D77CA8">
        <w:t>GBD 2019</w:t>
      </w:r>
      <w:del w:id="119" w:author="David Watkins" w:date="2022-06-27T21:28:00Z">
        <w:r w:rsidRPr="00D77CA8" w:rsidDel="0093787B">
          <w:delText>)</w:delText>
        </w:r>
      </w:del>
      <w:r w:rsidRPr="00D77CA8">
        <w:t xml:space="preserve"> </w:t>
      </w:r>
      <w:r w:rsidR="005E5237" w:rsidRPr="00D77CA8">
        <w:fldChar w:fldCharType="begin"/>
      </w:r>
      <w:r w:rsidR="005E5237" w:rsidRPr="00D77CA8">
        <w:instrText xml:space="preserve"> ADDIN EN.CITE &lt;EndNote&gt;&lt;Cite&gt;&lt;Author&gt;GBD 2019 Diseases and Injuries Collaborators&lt;/Author&gt;&lt;Year&gt;2020&lt;/Year&gt;&lt;RecNum&gt;97&lt;/RecNum&gt;&lt;DisplayText&gt;(1)&lt;/DisplayText&gt;&lt;record&gt;&lt;rec-number&gt;97&lt;/rec-number&gt;&lt;foreign-keys&gt;&lt;key app="EN" db-id="r95spfrpvra9wde9z9759501xfev9sdvx029" timestamp="1652467609"&gt;97&lt;/key&gt;&lt;/foreign-keys&gt;&lt;ref-type name="Journal Article"&gt;17&lt;/ref-type&gt;&lt;contributors&gt;&lt;authors&gt;&lt;author&gt;GBD 2019 Diseases and Injuries Collaborators,&lt;/author&gt;&lt;/authors&gt;&lt;/contributors&gt;&lt;titles&gt;&lt;title&gt;Global burden of 369 diseases and injuries in 204 countries and territories, 1990-2019: a systematic analysis for the Global Burden of Disease Study 2019&lt;/title&gt;&lt;secondary-title&gt;Lancet&lt;/secondary-title&gt;&lt;/titles&gt;&lt;periodical&gt;&lt;full-title&gt;Lancet&lt;/full-title&gt;&lt;/periodical&gt;&lt;pages&gt;1204-1222&lt;/pages&gt;&lt;volume&gt;396&lt;/volume&gt;&lt;number&gt;10258&lt;/number&gt;&lt;edition&gt;2020/10/19&lt;/edition&gt;&lt;keywords&gt;&lt;keyword&gt;Adolescent&lt;/keyword&gt;&lt;keyword&gt;Adult&lt;/keyword&gt;&lt;keyword&gt;Age Distribution&lt;/keyword&gt;&lt;keyword&gt;Aged&lt;/keyword&gt;&lt;keyword&gt;Aged, 80 and over&lt;/keyword&gt;&lt;keyword&gt;Cause of Death&lt;/keyword&gt;&lt;keyword&gt;Child&lt;/keyword&gt;&lt;keyword&gt;Child, Preschool&lt;/keyword&gt;&lt;keyword&gt;*Disability-Adjusted Life Years&lt;/keyword&gt;&lt;keyword&gt;Female&lt;/keyword&gt;&lt;keyword&gt;*Global Burden of Disease&lt;/keyword&gt;&lt;keyword&gt;Humans&lt;/keyword&gt;&lt;keyword&gt;Infant&lt;/keyword&gt;&lt;keyword&gt;Infant, Newborn&lt;/keyword&gt;&lt;keyword&gt;Male&lt;/keyword&gt;&lt;keyword&gt;Middle Aged&lt;/keyword&gt;&lt;keyword&gt;Risk Factors&lt;/keyword&gt;&lt;keyword&gt;Spatial Analysis&lt;/keyword&gt;&lt;keyword&gt;Young Adult&lt;/keyword&gt;&lt;/keywords&gt;&lt;dates&gt;&lt;year&gt;2020&lt;/year&gt;&lt;pub-dates&gt;&lt;date&gt;Oct 17&lt;/date&gt;&lt;/pub-dates&gt;&lt;/dates&gt;&lt;isbn&gt;1474-547X (Electronic)&amp;#xD;0140-6736 (Linking)&lt;/isbn&gt;&lt;accession-num&gt;33069326&lt;/accession-num&gt;&lt;urls&gt;&lt;related-urls&gt;&lt;url&gt;https://www.ncbi.nlm.nih.gov/pubmed/33069326&lt;/url&gt;&lt;/related-urls&gt;&lt;/urls&gt;&lt;custom2&gt;PMC7567026&lt;/custom2&gt;&lt;electronic-resource-num&gt;10.1016/S0140-6736(20)30925-9&lt;/electronic-resource-num&gt;&lt;/record&gt;&lt;/Cite&gt;&lt;/EndNote&gt;</w:instrText>
      </w:r>
      <w:r w:rsidR="005E5237" w:rsidRPr="00D77CA8">
        <w:fldChar w:fldCharType="separate"/>
      </w:r>
      <w:r w:rsidR="005E5237" w:rsidRPr="00D77CA8">
        <w:rPr>
          <w:noProof/>
        </w:rPr>
        <w:t>(1)</w:t>
      </w:r>
      <w:r w:rsidR="005E5237" w:rsidRPr="00D77CA8">
        <w:fldChar w:fldCharType="end"/>
      </w:r>
      <w:r w:rsidRPr="00D77CA8">
        <w:t xml:space="preserve">. Relative risk estimates </w:t>
      </w:r>
      <w:del w:id="120" w:author="David Watkins" w:date="2022-06-27T21:29:00Z">
        <w:r w:rsidRPr="00D77CA8" w:rsidDel="0093787B">
          <w:delText xml:space="preserve">were taken from </w:delText>
        </w:r>
      </w:del>
      <w:del w:id="121" w:author="David Watkins" w:date="2022-06-27T21:28:00Z">
        <w:r w:rsidRPr="00D77CA8" w:rsidDel="0093787B">
          <w:delText>GBD 2019</w:delText>
        </w:r>
      </w:del>
      <w:del w:id="122" w:author="David Watkins" w:date="2022-06-27T21:29:00Z">
        <w:r w:rsidRPr="00D77CA8" w:rsidDel="0093787B">
          <w:delText xml:space="preserve"> </w:delText>
        </w:r>
        <w:r w:rsidR="0093787B" w:rsidDel="0093787B">
          <w:fldChar w:fldCharType="begin">
            <w:fldData xml:space="preserve">PEVuZE5vdGU+PENpdGU+PEF1dGhvcj5LeXU8L0F1dGhvcj48WWVhcj4yMDE2PC9ZZWFyPjxSZWNO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</w:fldData>
          </w:fldChar>
        </w:r>
        <w:r w:rsidR="0093787B" w:rsidDel="0093787B">
          <w:delInstrText xml:space="preserve"> ADDIN EN.CITE </w:delInstrText>
        </w:r>
        <w:r w:rsidR="0093787B" w:rsidDel="0093787B">
          <w:fldChar w:fldCharType="begin">
            <w:fldData xml:space="preserve">PEVuZE5vdGU+PENpdGU+PEF1dGhvcj5LeXU8L0F1dGhvcj48WWVhcj4yMDE2PC9ZZWFyPjxSZWNO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</w:fldData>
          </w:fldChar>
        </w:r>
        <w:r w:rsidR="0093787B" w:rsidDel="0093787B">
          <w:delInstrText xml:space="preserve"> ADDIN EN.CITE.DATA </w:delInstrText>
        </w:r>
        <w:r w:rsidR="0093787B" w:rsidDel="0093787B">
          <w:fldChar w:fldCharType="end"/>
        </w:r>
        <w:r w:rsidR="0093787B" w:rsidDel="0093787B">
          <w:fldChar w:fldCharType="separate"/>
        </w:r>
        <w:r w:rsidR="0093787B" w:rsidDel="0093787B">
          <w:rPr>
            <w:noProof/>
          </w:rPr>
          <w:delText>(2, 8)</w:delText>
        </w:r>
        <w:r w:rsidR="0093787B" w:rsidDel="0093787B">
          <w:fldChar w:fldCharType="end"/>
        </w:r>
        <w:r w:rsidRPr="00D77CA8" w:rsidDel="0093787B">
          <w:delText xml:space="preserve">and included risks </w:delText>
        </w:r>
      </w:del>
      <w:r w:rsidRPr="00D77CA8">
        <w:t>for colon and rectum cancer, breast cancer, ischemic heart disease, ischemic stroke, and diabetes mellitus type 2 for males and females ages 25-79</w:t>
      </w:r>
      <w:ins w:id="123" w:author="David Watkins" w:date="2022-06-27T21:29:00Z">
        <w:r w:rsidR="0093787B" w:rsidRPr="0093787B">
          <w:t xml:space="preserve"> </w:t>
        </w:r>
        <w:r w:rsidR="0093787B" w:rsidRPr="00D77CA8">
          <w:t xml:space="preserve">were taken from </w:t>
        </w:r>
        <w:r w:rsidR="0093787B">
          <w:t>other</w:t>
        </w:r>
        <w:r w:rsidR="0093787B">
          <w:t xml:space="preserve"> GBD studies</w:t>
        </w:r>
        <w:r w:rsidR="0093787B" w:rsidRPr="00D77CA8">
          <w:t xml:space="preserve"> </w:t>
        </w:r>
        <w:r w:rsidR="0093787B">
          <w:fldChar w:fldCharType="begin">
            <w:fldData xml:space="preserve">PEVuZE5vdGU+PENpdGU+PEF1dGhvcj5LeXU8L0F1dGhvcj48WWVhcj4yMDE2PC9ZZWFyPjxSZWNO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</w:fldData>
          </w:fldChar>
        </w:r>
        <w:r w:rsidR="0093787B">
          <w:instrText xml:space="preserve"> ADDIN EN.CITE </w:instrText>
        </w:r>
        <w:r w:rsidR="0093787B">
          <w:fldChar w:fldCharType="begin">
            <w:fldData xml:space="preserve">PEVuZE5vdGU+PENpdGU+PEF1dGhvcj5LeXU8L0F1dGhvcj48WWVhcj4yMDE2PC9ZZWFyPjxSZWNO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</w:fldData>
          </w:fldChar>
        </w:r>
        <w:r w:rsidR="0093787B">
          <w:instrText xml:space="preserve"> ADDIN EN.CITE.DATA </w:instrText>
        </w:r>
        <w:r w:rsidR="0093787B">
          <w:fldChar w:fldCharType="end"/>
        </w:r>
        <w:r w:rsidR="0093787B">
          <w:fldChar w:fldCharType="separate"/>
        </w:r>
        <w:r w:rsidR="0093787B">
          <w:rPr>
            <w:noProof/>
          </w:rPr>
          <w:t>(2, 8)</w:t>
        </w:r>
        <w:r w:rsidR="0093787B">
          <w:fldChar w:fldCharType="end"/>
        </w:r>
      </w:ins>
      <w:r w:rsidRPr="00D77CA8">
        <w:t>.</w:t>
      </w:r>
      <w:r w:rsidR="004D744B">
        <w:t xml:space="preserve"> Population distributions of current physical activity uptake in KSA were obtained from the GASTAT Household Sport Survey </w:t>
      </w:r>
      <w:r w:rsidR="004D744B">
        <w:fldChar w:fldCharType="begin"/>
      </w:r>
      <w:r w:rsidR="00C128C6">
        <w:instrText xml:space="preserve"> ADDIN EN.CITE &lt;EndNote&gt;&lt;Cite&gt;&lt;Author&gt;General Authority for Statistics (GASTAT)&lt;/Author&gt;&lt;Year&gt;2019&lt;/Year&gt;&lt;RecNum&gt;1&lt;/RecNum&gt;&lt;DisplayText&gt;(13)&lt;/DisplayText&gt;&lt;record&gt;&lt;rec-number&gt;1&lt;/rec-number&gt;&lt;foreign-keys&gt;&lt;key app="EN" db-id="a0wzzdsxlfwwdse2epc5fsduzzx5xvdwfa0r" timestamp="1652933229"&gt;1&lt;/key&gt;&lt;/foreign-keys&gt;&lt;ref-type name="Report"&gt;27&lt;/ref-type&gt;&lt;contributors&gt;&lt;authors&gt;&lt;author&gt;General Authority for Statistics (GASTAT), &lt;/author&gt;&lt;/authors&gt;&lt;/contributors&gt;&lt;titles&gt;&lt;title&gt;Household Sport Practice Survey Bulletin&lt;/title&gt;&lt;/titles&gt;&lt;dates&gt;&lt;year&gt;2019&lt;/year&gt;&lt;/dates&gt;&lt;pub-location&gt;Riyadh&lt;/pub-location&gt;&lt;publisher&gt;GASTAT&lt;/publisher&gt;&lt;urls&gt;&lt;related-urls&gt;&lt;url&gt; https://www.stats.gov.sa/sites/default/files/nshr_msh_mmrs_lsr_llryd_2019m-english.pdf.&lt;/url&gt;&lt;/related-urls&gt;&lt;/urls&gt;&lt;/record&gt;&lt;/Cite&gt;&lt;/EndNote&gt;</w:instrText>
      </w:r>
      <w:r w:rsidR="004D744B">
        <w:fldChar w:fldCharType="separate"/>
      </w:r>
      <w:r w:rsidR="00C128C6">
        <w:rPr>
          <w:noProof/>
        </w:rPr>
        <w:t>(13)</w:t>
      </w:r>
      <w:r w:rsidR="004D744B">
        <w:fldChar w:fldCharType="end"/>
      </w:r>
      <w:ins w:id="124" w:author="David Watkins" w:date="2022-06-27T21:29:00Z">
        <w:r w:rsidR="0093787B">
          <w:t>.</w:t>
        </w:r>
      </w:ins>
      <w:r w:rsidR="004D744B">
        <w:t xml:space="preserve"> </w:t>
      </w:r>
    </w:p>
    <w:p w14:paraId="1A552D40" w14:textId="6B89C7DE" w:rsidR="000B4A99" w:rsidRPr="00D77CA8" w:rsidRDefault="00D77CA8" w:rsidP="00D77CA8">
      <w:pPr>
        <w:pStyle w:val="Heading2"/>
      </w:pPr>
      <w:bookmarkStart w:id="125" w:name="_Toc103843505"/>
      <w:r w:rsidRPr="00D77CA8">
        <w:t>Estimating Economic Impact</w:t>
      </w:r>
      <w:bookmarkEnd w:id="125"/>
    </w:p>
    <w:p w14:paraId="53BD6222" w14:textId="32BAEF85" w:rsidR="00172810" w:rsidRPr="00D77CA8" w:rsidRDefault="000B4A99" w:rsidP="001D3F80">
      <w:pPr>
        <w:ind w:firstLine="0"/>
        <w:jc w:val="both"/>
      </w:pPr>
      <w:r w:rsidRPr="00D77CA8">
        <w:t>In the literature t</w:t>
      </w:r>
      <w:r w:rsidR="00F13DCD" w:rsidRPr="00D77CA8">
        <w:t xml:space="preserve">here are three </w:t>
      </w:r>
      <w:r w:rsidRPr="00D77CA8">
        <w:t>general</w:t>
      </w:r>
      <w:r w:rsidR="00F13DCD" w:rsidRPr="00D77CA8">
        <w:t xml:space="preserve"> approaches to the second ste</w:t>
      </w:r>
      <w:r w:rsidR="004262E3" w:rsidRPr="00D77CA8">
        <w:t>p, the</w:t>
      </w:r>
      <w:r w:rsidRPr="00D77CA8">
        <w:t xml:space="preserve"> economic valuation of improved health</w:t>
      </w:r>
      <w:r w:rsidR="005E5237" w:rsidRPr="00D77CA8">
        <w:t xml:space="preserve"> </w:t>
      </w:r>
      <w:r w:rsidR="005E5237" w:rsidRPr="00D77CA8">
        <w:fldChar w:fldCharType="begin"/>
      </w:r>
      <w:r w:rsidR="005E5237" w:rsidRPr="00D77CA8">
        <w:instrText xml:space="preserve"> ADDIN EN.CITE &lt;EndNote&gt;&lt;Cite&gt;&lt;Author&gt;World Health Organization&lt;/Author&gt;&lt;Year&gt;2009&lt;/Year&gt;&lt;RecNum&gt;101&lt;/RecNum&gt;&lt;DisplayText&gt;(5)&lt;/DisplayText&gt;&lt;record&gt;&lt;rec-number&gt;101&lt;/rec-number&gt;&lt;foreign-keys&gt;&lt;key app="EN" db-id="r95spfrpvra9wde9z9759501xfev9sdvx029" timestamp="1652468752"&gt;101&lt;/key&gt;&lt;/foreign-keys&gt;&lt;ref-type name="Government Document"&gt;46&lt;/ref-type&gt;&lt;contributors&gt;&lt;authors&gt;&lt;author&gt;World Health Organization,&lt;/author&gt;&lt;/authors&gt;&lt;secondary-authors&gt;&lt;author&gt;Department of Health Systems Financing&lt;/author&gt;&lt;/secondary-authors&gt;&lt;/contributors&gt;&lt;titles&gt;&lt;title&gt;WHO guide to identifying the economic consequences of disease and injury&lt;/title&gt;&lt;/titles&gt;&lt;dates&gt;&lt;year&gt;2009&lt;/year&gt;&lt;/dates&gt;&lt;pub-location&gt;Geneva&lt;/pub-location&gt;&lt;publisher&gt;World Health Organization&lt;/publisher&gt;&lt;urls&gt;&lt;related-urls&gt;&lt;url&gt;https://apps.who.int/iris/handle/10665/137037&lt;/url&gt;&lt;/related-urls&gt;&lt;/urls&gt;&lt;/record&gt;&lt;/Cite&gt;&lt;/EndNote&gt;</w:instrText>
      </w:r>
      <w:r w:rsidR="005E5237" w:rsidRPr="00D77CA8">
        <w:fldChar w:fldCharType="separate"/>
      </w:r>
      <w:r w:rsidR="005E5237" w:rsidRPr="00D77CA8">
        <w:rPr>
          <w:noProof/>
        </w:rPr>
        <w:t>(5)</w:t>
      </w:r>
      <w:r w:rsidR="005E5237" w:rsidRPr="00D77CA8">
        <w:fldChar w:fldCharType="end"/>
      </w:r>
      <w:r w:rsidR="00F13DCD" w:rsidRPr="00D77CA8">
        <w:t>. In brief, health losses can be valued purely in instrumental terms, where the loss implies a reduction in macroeconomic output related to decreased labor-force participation and capital formation/deployment (i.e., the “human capital” approach)</w:t>
      </w:r>
      <w:r w:rsidR="005E5237" w:rsidRPr="00D77CA8">
        <w:t xml:space="preserve">. </w:t>
      </w:r>
      <w:r w:rsidR="00F13DCD" w:rsidRPr="00D77CA8">
        <w:t xml:space="preserve">They can also be valued according to the </w:t>
      </w:r>
      <w:r w:rsidR="00F13DCD" w:rsidRPr="00D77CA8">
        <w:lastRenderedPageBreak/>
        <w:t>excess medical and non-medical costs that are incurred because of excess disease burden (i.e., the “cost-of-illness” approach). Finally, they can be valued in welfare terms, reflecting the intrinsic preferences individuals have for health over income (i.e., the “</w:t>
      </w:r>
      <w:r w:rsidRPr="00D77CA8">
        <w:t>intrinsic</w:t>
      </w:r>
      <w:r w:rsidR="00F13DCD" w:rsidRPr="00D77CA8">
        <w:t xml:space="preserve"> value” approach). </w:t>
      </w:r>
    </w:p>
    <w:p w14:paraId="752D2CB5" w14:textId="77777777" w:rsidR="00D77CA8" w:rsidRDefault="00D77CA8" w:rsidP="001D3F80">
      <w:pPr>
        <w:ind w:firstLine="0"/>
        <w:jc w:val="both"/>
      </w:pPr>
    </w:p>
    <w:p w14:paraId="7E3AF8E2" w14:textId="77777777" w:rsidR="00A85EE4" w:rsidRDefault="00F13DCD" w:rsidP="001D3F80">
      <w:pPr>
        <w:ind w:firstLine="0"/>
        <w:jc w:val="both"/>
        <w:rPr>
          <w:ins w:id="126" w:author="David Watkins" w:date="2022-06-27T22:35:00Z"/>
        </w:rPr>
      </w:pPr>
      <w:r w:rsidRPr="00D77CA8">
        <w:t xml:space="preserve">The latter approach is most used in benefit-cost analysis and </w:t>
      </w:r>
      <w:r w:rsidR="000B4A99" w:rsidRPr="00D77CA8">
        <w:t>employs</w:t>
      </w:r>
      <w:r w:rsidRPr="00D77CA8">
        <w:t xml:space="preserve"> </w:t>
      </w:r>
      <w:r w:rsidR="000B4A99" w:rsidRPr="00D77CA8">
        <w:t>a</w:t>
      </w:r>
      <w:r w:rsidRPr="00D77CA8">
        <w:t xml:space="preserve"> “value of a statistical life” </w:t>
      </w:r>
      <w:r w:rsidR="000B4A99" w:rsidRPr="00D77CA8">
        <w:t xml:space="preserve">parameter that can be </w:t>
      </w:r>
      <w:r w:rsidRPr="00D77CA8">
        <w:t>estimated from stated and revealed preference studies</w:t>
      </w:r>
      <w:r w:rsidR="000B4A99" w:rsidRPr="00D77CA8">
        <w:t xml:space="preserve"> among individuals engaged in hazardous work, most of which have come from</w:t>
      </w:r>
      <w:r w:rsidRPr="00D77CA8">
        <w:t xml:space="preserve"> the United States of America. The Lancet Commission on Investing in Health </w:t>
      </w:r>
      <w:r w:rsidR="005E5237" w:rsidRPr="00D77CA8">
        <w:fldChar w:fldCharType="begin">
          <w:fldData xml:space="preserve">PEVuZE5vdGU+PENpdGU+PEF1dGhvcj5KYW1pc29uPC9BdXRob3I+PFllYXI+MjAxMzwvWWVhcj48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</w:fldData>
        </w:fldChar>
      </w:r>
      <w:r w:rsidR="00C128C6">
        <w:instrText xml:space="preserve"> ADDIN EN.CITE </w:instrText>
      </w:r>
      <w:r w:rsidR="00C128C6">
        <w:fldChar w:fldCharType="begin">
          <w:fldData xml:space="preserve">PEVuZE5vdGU+PENpdGU+PEF1dGhvcj5KYW1pc29uPC9BdXRob3I+PFllYXI+MjAxMzwvWWVhcj48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</w:fldData>
        </w:fldChar>
      </w:r>
      <w:r w:rsidR="00C128C6">
        <w:instrText xml:space="preserve"> ADDIN EN.CITE.DATA </w:instrText>
      </w:r>
      <w:r w:rsidR="00C128C6">
        <w:fldChar w:fldCharType="end"/>
      </w:r>
      <w:r w:rsidR="005E5237" w:rsidRPr="00D77CA8">
        <w:fldChar w:fldCharType="separate"/>
      </w:r>
      <w:r w:rsidR="00C128C6">
        <w:rPr>
          <w:noProof/>
        </w:rPr>
        <w:t>(14)</w:t>
      </w:r>
      <w:r w:rsidR="005E5237" w:rsidRPr="00D77CA8">
        <w:fldChar w:fldCharType="end"/>
      </w:r>
      <w:r w:rsidRPr="00D77CA8">
        <w:t xml:space="preserve"> synthesized this literature and generated estimates of the value of a life-year gained that could be applied worldwide, including in low- and middle-income countries. </w:t>
      </w:r>
    </w:p>
    <w:p w14:paraId="1DBCDCFB" w14:textId="77777777" w:rsidR="00A85EE4" w:rsidRDefault="00A85EE4" w:rsidP="001D3F80">
      <w:pPr>
        <w:ind w:firstLine="0"/>
        <w:jc w:val="both"/>
        <w:rPr>
          <w:ins w:id="127" w:author="David Watkins" w:date="2022-06-27T22:35:00Z"/>
        </w:rPr>
      </w:pPr>
    </w:p>
    <w:p w14:paraId="665B1660" w14:textId="7B1F5EFD" w:rsidR="00485089" w:rsidRPr="00D77CA8" w:rsidRDefault="00F13DCD" w:rsidP="001D3F80">
      <w:pPr>
        <w:ind w:firstLine="0"/>
        <w:jc w:val="both"/>
      </w:pPr>
      <w:r w:rsidRPr="00D77CA8">
        <w:t>In our analysis, we follow the intrinsic value approach.</w:t>
      </w:r>
      <w:ins w:id="128" w:author="David Watkins" w:date="2022-06-27T22:35:00Z">
        <w:r w:rsidR="00A85EE4">
          <w:t xml:space="preserve"> Specifically, this involves converting the value of a statistical life</w:t>
        </w:r>
      </w:ins>
      <w:ins w:id="129" w:author="David Watkins" w:date="2022-06-27T22:36:00Z">
        <w:r w:rsidR="00A85EE4">
          <w:t xml:space="preserve"> for a given country</w:t>
        </w:r>
      </w:ins>
      <w:ins w:id="130" w:author="David Watkins" w:date="2022-06-27T22:35:00Z">
        <w:r w:rsidR="00A85EE4">
          <w:t xml:space="preserve"> into the </w:t>
        </w:r>
      </w:ins>
      <w:ins w:id="131" w:author="David Watkins" w:date="2022-06-27T22:36:00Z">
        <w:r w:rsidR="00A85EE4">
          <w:t xml:space="preserve">value of a statistical life-year, then multiplying the latter quantity by the number of </w:t>
        </w:r>
      </w:ins>
      <w:ins w:id="132" w:author="David Watkins" w:date="2022-06-27T22:37:00Z">
        <w:r w:rsidR="00A85EE4">
          <w:t>DALYs averted</w:t>
        </w:r>
      </w:ins>
      <w:ins w:id="133" w:author="David Watkins" w:date="2022-06-27T22:36:00Z">
        <w:r w:rsidR="00A85EE4">
          <w:t xml:space="preserve"> in the intervention and ideal scenarios</w:t>
        </w:r>
      </w:ins>
      <w:ins w:id="134" w:author="David Watkins" w:date="2022-06-27T22:37:00Z">
        <w:r w:rsidR="00A85EE4">
          <w:t>, relative to the baseline scenario.</w:t>
        </w:r>
      </w:ins>
    </w:p>
    <w:p w14:paraId="4E54F186" w14:textId="74472853" w:rsidR="00485089" w:rsidRPr="008008E7" w:rsidRDefault="00D77CA8" w:rsidP="00D77CA8">
      <w:pPr>
        <w:pStyle w:val="Heading1"/>
      </w:pPr>
      <w:bookmarkStart w:id="135" w:name="_Toc103843506"/>
      <w:commentRangeStart w:id="136"/>
      <w:r>
        <w:t>Findings</w:t>
      </w:r>
      <w:bookmarkEnd w:id="135"/>
      <w:commentRangeEnd w:id="136"/>
      <w:r w:rsidR="004635C0">
        <w:rPr>
          <w:rStyle w:val="CommentReference"/>
          <w:rFonts w:eastAsiaTheme="minorEastAsia" w:cstheme="minorBidi"/>
          <w:b w:val="0"/>
          <w:bCs w:val="0"/>
          <w:color w:val="000000"/>
          <w:shd w:val="clear" w:color="auto" w:fill="FFFFFF"/>
        </w:rPr>
        <w:commentReference w:id="136"/>
      </w:r>
    </w:p>
    <w:p w14:paraId="4DCD068D" w14:textId="1215F1C5" w:rsidR="000B4A99" w:rsidRDefault="00D77CA8" w:rsidP="00D77CA8">
      <w:pPr>
        <w:pStyle w:val="Heading2"/>
      </w:pPr>
      <w:bookmarkStart w:id="137" w:name="_Toc103843507"/>
      <w:commentRangeStart w:id="138"/>
      <w:r>
        <w:t>Population Attributable Fractions</w:t>
      </w:r>
      <w:bookmarkEnd w:id="137"/>
      <w:commentRangeEnd w:id="138"/>
      <w:r w:rsidR="00515977">
        <w:rPr>
          <w:rStyle w:val="CommentReference"/>
          <w:rFonts w:eastAsiaTheme="minorEastAsia" w:cstheme="minorBidi"/>
          <w:b w:val="0"/>
          <w:bCs w:val="0"/>
          <w:color w:val="000000"/>
          <w:shd w:val="clear" w:color="auto" w:fill="FFFFFF"/>
        </w:rPr>
        <w:commentReference w:id="138"/>
      </w:r>
    </w:p>
    <w:p w14:paraId="6446ACBC" w14:textId="77777777" w:rsidR="008008E7" w:rsidRPr="00D77CA8" w:rsidRDefault="000B4A99" w:rsidP="001D3F80">
      <w:pPr>
        <w:ind w:firstLine="0"/>
        <w:jc w:val="both"/>
      </w:pPr>
      <w:r w:rsidRPr="00D77CA8">
        <w:t xml:space="preserve">We first present the population attributable fractions (PAFs) that were derived from our analysis above. PAFs are a relative measure of disease burden linked to particular risk factors, with a scale ranging 0 (no attribution of risk factor to cause of death) to 1 (cause of death is fully attributable to the risk factor). PAFs communicate the relative importance of the risk factor—in this case, insufficient physical activity—to various causes of death. </w:t>
      </w:r>
    </w:p>
    <w:p w14:paraId="48E3BD93" w14:textId="6C868093" w:rsidR="008008E7" w:rsidDel="00BE3979" w:rsidRDefault="000B4A99" w:rsidP="001D3F80">
      <w:pPr>
        <w:ind w:firstLine="0"/>
        <w:jc w:val="both"/>
        <w:rPr>
          <w:del w:id="139" w:author="Microsoft account" w:date="2022-06-10T14:54:00Z"/>
        </w:rPr>
      </w:pPr>
      <w:r w:rsidRPr="00D77CA8">
        <w:t xml:space="preserve">Figure 2 plots the range of PAF values across the different five-year age groups in the 25-79 age range (y axis), disaggregated by sex and cause of death (x axis). The Figure reveals three main findings. First, </w:t>
      </w:r>
      <w:proofErr w:type="gramStart"/>
      <w:r w:rsidRPr="00D77CA8">
        <w:t>age-specific</w:t>
      </w:r>
      <w:proofErr w:type="gramEnd"/>
      <w:r w:rsidRPr="00D77CA8">
        <w:t xml:space="preserve"> PAFs are relatively consistent, differing at most by about 0.035 units. Second, PAFs are generally higher for females than for males regardless of cause of death or age group, reflecting the lower level of physical activity among females in most age groups.</w:t>
      </w:r>
      <w:ins w:id="140" w:author="Microsoft account" w:date="2022-06-10T14:54:00Z">
        <w:r w:rsidR="00BE3979">
          <w:t xml:space="preserve"> </w:t>
        </w:r>
      </w:ins>
    </w:p>
    <w:p w14:paraId="54F89EE6" w14:textId="77777777" w:rsidR="001D3F80" w:rsidRPr="00D77CA8" w:rsidDel="00BE3979" w:rsidRDefault="001D3F80" w:rsidP="00BE3979">
      <w:pPr>
        <w:ind w:firstLine="0"/>
        <w:jc w:val="both"/>
        <w:rPr>
          <w:del w:id="141" w:author="Microsoft account" w:date="2022-06-10T14:54:00Z"/>
        </w:rPr>
      </w:pPr>
    </w:p>
    <w:p w14:paraId="78D39822" w14:textId="0BF623C5" w:rsidR="000B4A99" w:rsidRPr="00D77CA8" w:rsidRDefault="000B4A99" w:rsidP="001D3F80">
      <w:pPr>
        <w:ind w:firstLine="0"/>
      </w:pPr>
      <w:r w:rsidRPr="00D77CA8">
        <w:t>Third, the PAFs are the highest for the cardiovascular causes, followed by diabetes, which influences the projections of avoidable deaths by cause at the population level (see below).</w:t>
      </w:r>
    </w:p>
    <w:p w14:paraId="0C9D66B0" w14:textId="31559ACF" w:rsidR="000B4A99" w:rsidRPr="00D77CA8" w:rsidRDefault="000B4A99" w:rsidP="001D3F80">
      <w:pPr>
        <w:jc w:val="center"/>
      </w:pPr>
      <w:r w:rsidRPr="00D77CA8">
        <w:rPr>
          <w:noProof/>
        </w:rPr>
        <w:lastRenderedPageBreak/>
        <w:drawing>
          <wp:inline distT="0" distB="0" distL="0" distR="0" wp14:anchorId="51AFDD34" wp14:editId="7DBA2C08">
            <wp:extent cx="5315712" cy="3191699"/>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29891" cy="3200213"/>
                    </a:xfrm>
                    <a:prstGeom prst="rect">
                      <a:avLst/>
                    </a:prstGeom>
                    <a:noFill/>
                    <a:ln>
                      <a:noFill/>
                    </a:ln>
                  </pic:spPr>
                </pic:pic>
              </a:graphicData>
            </a:graphic>
          </wp:inline>
        </w:drawing>
      </w:r>
    </w:p>
    <w:p w14:paraId="0386252E" w14:textId="6A381A93" w:rsidR="00485089" w:rsidRPr="001D3F80" w:rsidRDefault="000B4A99" w:rsidP="001D3F80">
      <w:pPr>
        <w:spacing w:after="160" w:line="259" w:lineRule="auto"/>
        <w:ind w:firstLine="0"/>
        <w:jc w:val="center"/>
        <w:rPr>
          <w:rFonts w:asciiTheme="minorHAnsi" w:eastAsiaTheme="minorHAnsi" w:hAnsiTheme="minorHAnsi" w:cstheme="minorBidi"/>
          <w:b/>
          <w:bCs/>
          <w:color w:val="auto"/>
          <w:shd w:val="clear" w:color="auto" w:fill="auto"/>
        </w:rPr>
      </w:pPr>
      <w:r w:rsidRPr="00B06993">
        <w:rPr>
          <w:rFonts w:asciiTheme="minorHAnsi" w:eastAsiaTheme="minorHAnsi" w:hAnsiTheme="minorHAnsi" w:cstheme="minorBidi"/>
          <w:b/>
          <w:bCs/>
          <w:color w:val="auto"/>
          <w:shd w:val="clear" w:color="auto" w:fill="auto"/>
        </w:rPr>
        <w:t>Figure 2</w:t>
      </w:r>
      <w:r w:rsidR="00B06993">
        <w:rPr>
          <w:rFonts w:asciiTheme="minorHAnsi" w:eastAsiaTheme="minorHAnsi" w:hAnsiTheme="minorHAnsi" w:cstheme="minorBidi"/>
          <w:b/>
          <w:bCs/>
          <w:color w:val="auto"/>
          <w:shd w:val="clear" w:color="auto" w:fill="auto"/>
        </w:rPr>
        <w:t xml:space="preserve">: </w:t>
      </w:r>
      <w:commentRangeStart w:id="142"/>
      <w:r w:rsidRPr="00B06993">
        <w:rPr>
          <w:rFonts w:asciiTheme="minorHAnsi" w:eastAsiaTheme="minorHAnsi" w:hAnsiTheme="minorHAnsi" w:cstheme="minorBidi"/>
          <w:b/>
          <w:bCs/>
          <w:color w:val="auto"/>
          <w:shd w:val="clear" w:color="auto" w:fill="auto"/>
        </w:rPr>
        <w:t>Population attributable fractions derived from this analysis</w:t>
      </w:r>
      <w:commentRangeEnd w:id="142"/>
      <w:r w:rsidR="00BE3979">
        <w:rPr>
          <w:rStyle w:val="CommentReference"/>
          <w:rFonts w:asciiTheme="minorHAnsi" w:eastAsiaTheme="minorEastAsia" w:hAnsiTheme="minorHAnsi" w:cstheme="minorBidi"/>
        </w:rPr>
        <w:commentReference w:id="142"/>
      </w:r>
      <w:r w:rsidRPr="00B06993">
        <w:rPr>
          <w:rFonts w:asciiTheme="minorHAnsi" w:eastAsiaTheme="minorHAnsi" w:hAnsiTheme="minorHAnsi" w:cstheme="minorBidi"/>
          <w:b/>
          <w:bCs/>
          <w:color w:val="auto"/>
          <w:shd w:val="clear" w:color="auto" w:fill="auto"/>
        </w:rPr>
        <w:t>.</w:t>
      </w:r>
    </w:p>
    <w:p w14:paraId="1B5C2EE3" w14:textId="52B71F23" w:rsidR="000B4A99" w:rsidRDefault="00D77CA8" w:rsidP="00D77CA8">
      <w:pPr>
        <w:pStyle w:val="Heading2"/>
      </w:pPr>
      <w:bookmarkStart w:id="143" w:name="_Toc103843508"/>
      <w:r>
        <w:t xml:space="preserve">Avoidable Mortality </w:t>
      </w:r>
      <w:r w:rsidR="001D3F80">
        <w:t>and</w:t>
      </w:r>
      <w:r>
        <w:t xml:space="preserve"> Disability</w:t>
      </w:r>
      <w:bookmarkEnd w:id="143"/>
    </w:p>
    <w:p w14:paraId="7BA58F8C" w14:textId="738D4CEF" w:rsidR="000B4A99" w:rsidRPr="00D77CA8" w:rsidRDefault="000B4A99" w:rsidP="001D3F80">
      <w:pPr>
        <w:ind w:firstLine="0"/>
        <w:jc w:val="both"/>
      </w:pPr>
      <w:r w:rsidRPr="00D77CA8">
        <w:t xml:space="preserve">Overall, we estimate that, over 2023-2040, between </w:t>
      </w:r>
      <w:r w:rsidR="00DB2F09" w:rsidRPr="00D77CA8">
        <w:t>110,000</w:t>
      </w:r>
      <w:r w:rsidRPr="00D77CA8">
        <w:t xml:space="preserve"> (intervention scenario) and </w:t>
      </w:r>
      <w:r w:rsidR="00DB2F09" w:rsidRPr="00D77CA8">
        <w:t>170,000</w:t>
      </w:r>
      <w:r w:rsidRPr="00D77CA8">
        <w:t xml:space="preserve"> (ideal scenario) deaths from all causes could be avoided by increasing physical activity levels in KSA. Figure 3 shows the annual number of deaths that could be avoided</w:t>
      </w:r>
      <w:r w:rsidR="00172810" w:rsidRPr="00D77CA8">
        <w:t>.</w:t>
      </w:r>
      <w:r w:rsidRPr="00D77CA8">
        <w:t xml:space="preserve"> </w:t>
      </w:r>
      <w:r w:rsidR="00172810" w:rsidRPr="00D77CA8">
        <w:t>T</w:t>
      </w:r>
      <w:r w:rsidRPr="00D77CA8">
        <w:t>his number would increase by about one third between now and 2040 due to population growth and aging (as would the total number of deaths in the baseline scenario).</w:t>
      </w:r>
    </w:p>
    <w:p w14:paraId="7522D7D7" w14:textId="4E8E6F8A" w:rsidR="000B4A99" w:rsidRPr="00D77CA8" w:rsidRDefault="000B4A99" w:rsidP="00D77CA8"/>
    <w:p w14:paraId="62707F1E" w14:textId="0CD5312D" w:rsidR="000B4A99" w:rsidRPr="001D3F80" w:rsidRDefault="000B4A99" w:rsidP="001D3F80">
      <w:pPr>
        <w:jc w:val="center"/>
        <w:rPr>
          <w:color w:val="112B21"/>
        </w:rPr>
      </w:pPr>
      <w:r w:rsidRPr="00D77CA8">
        <w:rPr>
          <w:noProof/>
        </w:rPr>
        <w:lastRenderedPageBreak/>
        <w:drawing>
          <wp:inline distT="0" distB="0" distL="0" distR="0" wp14:anchorId="59723DEC" wp14:editId="695F6C93">
            <wp:extent cx="4563056" cy="34259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92532" cy="3448082"/>
                    </a:xfrm>
                    <a:prstGeom prst="rect">
                      <a:avLst/>
                    </a:prstGeom>
                    <a:noFill/>
                    <a:ln>
                      <a:noFill/>
                    </a:ln>
                  </pic:spPr>
                </pic:pic>
              </a:graphicData>
            </a:graphic>
          </wp:inline>
        </w:drawing>
      </w:r>
    </w:p>
    <w:p w14:paraId="36764C35" w14:textId="2623611D" w:rsidR="00B06993" w:rsidRDefault="000B4A99" w:rsidP="001D3F80">
      <w:pPr>
        <w:spacing w:after="160" w:line="259" w:lineRule="auto"/>
        <w:ind w:firstLine="0"/>
        <w:jc w:val="center"/>
        <w:rPr>
          <w:rFonts w:asciiTheme="minorHAnsi" w:eastAsiaTheme="minorHAnsi" w:hAnsiTheme="minorHAnsi" w:cstheme="minorBidi"/>
          <w:b/>
          <w:bCs/>
          <w:color w:val="auto"/>
          <w:shd w:val="clear" w:color="auto" w:fill="auto"/>
        </w:rPr>
      </w:pPr>
      <w:r w:rsidRPr="00B06993">
        <w:rPr>
          <w:rFonts w:asciiTheme="minorHAnsi" w:eastAsiaTheme="minorHAnsi" w:hAnsiTheme="minorHAnsi" w:cstheme="minorBidi"/>
          <w:b/>
          <w:bCs/>
          <w:color w:val="auto"/>
          <w:shd w:val="clear" w:color="auto" w:fill="auto"/>
        </w:rPr>
        <w:t>Figure 3</w:t>
      </w:r>
      <w:r w:rsidR="00B06993">
        <w:rPr>
          <w:rFonts w:asciiTheme="minorHAnsi" w:eastAsiaTheme="minorHAnsi" w:hAnsiTheme="minorHAnsi" w:cstheme="minorBidi"/>
          <w:b/>
          <w:bCs/>
          <w:color w:val="auto"/>
          <w:shd w:val="clear" w:color="auto" w:fill="auto"/>
        </w:rPr>
        <w:t>:</w:t>
      </w:r>
      <w:r w:rsidRPr="00B06993">
        <w:rPr>
          <w:rFonts w:asciiTheme="minorHAnsi" w:eastAsiaTheme="minorHAnsi" w:hAnsiTheme="minorHAnsi" w:cstheme="minorBidi"/>
          <w:b/>
          <w:bCs/>
          <w:color w:val="auto"/>
          <w:shd w:val="clear" w:color="auto" w:fill="auto"/>
        </w:rPr>
        <w:t xml:space="preserve"> Deaths from all causes that could be avoided between 2023 and 2040 in two scenarios for increased physical activity in KSA.</w:t>
      </w:r>
    </w:p>
    <w:p w14:paraId="365152D4" w14:textId="77777777" w:rsidR="001D3F80" w:rsidRPr="001D3F80" w:rsidRDefault="001D3F80" w:rsidP="001D3F80">
      <w:pPr>
        <w:spacing w:after="160" w:line="259" w:lineRule="auto"/>
        <w:ind w:firstLine="0"/>
        <w:jc w:val="center"/>
        <w:rPr>
          <w:rFonts w:asciiTheme="minorHAnsi" w:eastAsiaTheme="minorHAnsi" w:hAnsiTheme="minorHAnsi" w:cstheme="minorBidi"/>
          <w:b/>
          <w:bCs/>
          <w:color w:val="auto"/>
          <w:shd w:val="clear" w:color="auto" w:fill="auto"/>
        </w:rPr>
      </w:pPr>
    </w:p>
    <w:p w14:paraId="2232FBDC" w14:textId="6DD599B3" w:rsidR="000B4A99" w:rsidRPr="00D77CA8" w:rsidRDefault="000B4A99" w:rsidP="001D3F80">
      <w:pPr>
        <w:ind w:firstLine="0"/>
        <w:jc w:val="both"/>
      </w:pPr>
      <w:r w:rsidRPr="00D77CA8">
        <w:t>The total number of DALYs that could be avoided would range from 3.5 million (intervention scenario) to 5.9 million (ideal scenario). Trends over time in avoided DALYs would be very similar to the trends in deaths avoided shown in Figure 3, increasing by about one-third between 2023 and 2040.</w:t>
      </w:r>
    </w:p>
    <w:p w14:paraId="06CF912F" w14:textId="77777777" w:rsidR="000B4A99" w:rsidRPr="00D77CA8" w:rsidRDefault="000B4A99" w:rsidP="001D3F80">
      <w:pPr>
        <w:jc w:val="both"/>
      </w:pPr>
    </w:p>
    <w:p w14:paraId="5147B332" w14:textId="63EC7DE0" w:rsidR="00DB2F09" w:rsidRPr="00D77CA8" w:rsidRDefault="000B4A99" w:rsidP="001D3F80">
      <w:pPr>
        <w:ind w:firstLine="0"/>
        <w:jc w:val="both"/>
      </w:pPr>
      <w:r w:rsidRPr="00D77CA8">
        <w:t xml:space="preserve">Figure 4 illustrates the cumulative avoidable deaths and DALYs in the two scenarios and disaggregates these deaths by cause. The overwhelming majority of deaths and DALYs would be from ischemic heart disease since this cause has the highest PAFs (Figure 2) and is the leading cause of death in KSA </w:t>
      </w:r>
      <w:r w:rsidR="00172810" w:rsidRPr="00D77CA8">
        <w:fldChar w:fldCharType="begin"/>
      </w:r>
      <w:r w:rsidR="00172810" w:rsidRPr="00D77CA8">
        <w:instrText xml:space="preserve"> ADDIN EN.CITE &lt;EndNote&gt;&lt;Cite&gt;&lt;Author&gt;GBD 2019 Diseases and Injuries Collaborators&lt;/Author&gt;&lt;Year&gt;2020&lt;/Year&gt;&lt;RecNum&gt;97&lt;/RecNum&gt;&lt;DisplayText&gt;(1)&lt;/DisplayText&gt;&lt;record&gt;&lt;rec-number&gt;97&lt;/rec-number&gt;&lt;foreign-keys&gt;&lt;key app="EN" db-id="r95spfrpvra9wde9z9759501xfev9sdvx029" timestamp="1652467609"&gt;97&lt;/key&gt;&lt;/foreign-keys&gt;&lt;ref-type name="Journal Article"&gt;17&lt;/ref-type&gt;&lt;contributors&gt;&lt;authors&gt;&lt;author&gt;GBD 2019 Diseases and Injuries Collaborators,&lt;/author&gt;&lt;/authors&gt;&lt;/contributors&gt;&lt;titles&gt;&lt;title&gt;Global burden of 369 diseases and injuries in 204 countries and territories, 1990-2019: a systematic analysis for the Global Burden of Disease Study 2019&lt;/title&gt;&lt;secondary-title&gt;Lancet&lt;/secondary-title&gt;&lt;/titles&gt;&lt;periodical&gt;&lt;full-title&gt;Lancet&lt;/full-title&gt;&lt;/periodical&gt;&lt;pages&gt;1204-1222&lt;/pages&gt;&lt;volume&gt;396&lt;/volume&gt;&lt;number&gt;10258&lt;/number&gt;&lt;edition&gt;2020/10/19&lt;/edition&gt;&lt;keywords&gt;&lt;keyword&gt;Adolescent&lt;/keyword&gt;&lt;keyword&gt;Adult&lt;/keyword&gt;&lt;keyword&gt;Age Distribution&lt;/keyword&gt;&lt;keyword&gt;Aged&lt;/keyword&gt;&lt;keyword&gt;Aged, 80 and over&lt;/keyword&gt;&lt;keyword&gt;Cause of Death&lt;/keyword&gt;&lt;keyword&gt;Child&lt;/keyword&gt;&lt;keyword&gt;Child, Preschool&lt;/keyword&gt;&lt;keyword&gt;*Disability-Adjusted Life Years&lt;/keyword&gt;&lt;keyword&gt;Female&lt;/keyword&gt;&lt;keyword&gt;*Global Burden of Disease&lt;/keyword&gt;&lt;keyword&gt;Humans&lt;/keyword&gt;&lt;keyword&gt;Infant&lt;/keyword&gt;&lt;keyword&gt;Infant, Newborn&lt;/keyword&gt;&lt;keyword&gt;Male&lt;/keyword&gt;&lt;keyword&gt;Middle Aged&lt;/keyword&gt;&lt;keyword&gt;Risk Factors&lt;/keyword&gt;&lt;keyword&gt;Spatial Analysis&lt;/keyword&gt;&lt;keyword&gt;Young Adult&lt;/keyword&gt;&lt;/keywords&gt;&lt;dates&gt;&lt;year&gt;2020&lt;/year&gt;&lt;pub-dates&gt;&lt;date&gt;Oct 17&lt;/date&gt;&lt;/pub-dates&gt;&lt;/dates&gt;&lt;isbn&gt;1474-547X (Electronic)&amp;#xD;0140-6736 (Linking)&lt;/isbn&gt;&lt;accession-num&gt;33069326&lt;/accession-num&gt;&lt;urls&gt;&lt;related-urls&gt;&lt;url&gt;https://www.ncbi.nlm.nih.gov/pubmed/33069326&lt;/url&gt;&lt;/related-urls&gt;&lt;/urls&gt;&lt;custom2&gt;PMC7567026&lt;/custom2&gt;&lt;electronic-resource-num&gt;10.1016/S0140-6736(20)30925-9&lt;/electronic-resource-num&gt;&lt;/record&gt;&lt;/Cite&gt;&lt;/EndNote&gt;</w:instrText>
      </w:r>
      <w:r w:rsidR="00172810" w:rsidRPr="00D77CA8">
        <w:fldChar w:fldCharType="separate"/>
      </w:r>
      <w:r w:rsidR="00172810" w:rsidRPr="00D77CA8">
        <w:rPr>
          <w:noProof/>
        </w:rPr>
        <w:t>(1)</w:t>
      </w:r>
      <w:r w:rsidR="00172810" w:rsidRPr="00D77CA8">
        <w:fldChar w:fldCharType="end"/>
      </w:r>
      <w:r w:rsidR="00172810" w:rsidRPr="00D77CA8">
        <w:t xml:space="preserve">. </w:t>
      </w:r>
      <w:r w:rsidRPr="00D77CA8">
        <w:t xml:space="preserve">Conversely, the breast cancer and colon and rectum cancer disease burdens would not be significantly reduced with increased physical activity, because these conditions are </w:t>
      </w:r>
      <w:r w:rsidR="00172810" w:rsidRPr="00D77CA8">
        <w:t>less common,</w:t>
      </w:r>
      <w:r w:rsidRPr="00D77CA8">
        <w:t xml:space="preserve"> and their PAFs are lower than</w:t>
      </w:r>
      <w:r w:rsidR="00172810" w:rsidRPr="00D77CA8">
        <w:t xml:space="preserve"> those</w:t>
      </w:r>
      <w:r w:rsidRPr="00D77CA8">
        <w:t xml:space="preserve"> for cardiovascular diseases and diabetes.</w:t>
      </w:r>
    </w:p>
    <w:p w14:paraId="50545C5C" w14:textId="6F0FB984" w:rsidR="000B4A99" w:rsidRPr="00D77CA8" w:rsidRDefault="001D3F80" w:rsidP="00D77CA8">
      <w:r w:rsidRPr="00D77CA8">
        <w:rPr>
          <w:noProof/>
        </w:rPr>
        <w:lastRenderedPageBreak/>
        <w:drawing>
          <wp:anchor distT="0" distB="0" distL="114300" distR="114300" simplePos="0" relativeHeight="251659264" behindDoc="0" locked="0" layoutInCell="1" allowOverlap="1" wp14:anchorId="675FED8C" wp14:editId="2851FA96">
            <wp:simplePos x="0" y="0"/>
            <wp:positionH relativeFrom="column">
              <wp:posOffset>73152</wp:posOffset>
            </wp:positionH>
            <wp:positionV relativeFrom="paragraph">
              <wp:posOffset>1975358</wp:posOffset>
            </wp:positionV>
            <wp:extent cx="5934075" cy="19812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342D" w:rsidRPr="00D77CA8">
        <w:rPr>
          <w:noProof/>
        </w:rPr>
        <w:drawing>
          <wp:anchor distT="0" distB="0" distL="114300" distR="114300" simplePos="0" relativeHeight="251658240" behindDoc="0" locked="0" layoutInCell="1" allowOverlap="1" wp14:anchorId="74CB7ADA" wp14:editId="7EE9086E">
            <wp:simplePos x="0" y="0"/>
            <wp:positionH relativeFrom="column">
              <wp:posOffset>73152</wp:posOffset>
            </wp:positionH>
            <wp:positionV relativeFrom="paragraph">
              <wp:posOffset>254</wp:posOffset>
            </wp:positionV>
            <wp:extent cx="5934075" cy="1981200"/>
            <wp:effectExtent l="0" t="0" r="0" b="0"/>
            <wp:wrapSquare wrapText="bothSides"/>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1981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372711" w14:textId="2C16AA93" w:rsidR="00485089" w:rsidRPr="001D3F80" w:rsidRDefault="000B4A99" w:rsidP="001D3F80">
      <w:pPr>
        <w:spacing w:after="160" w:line="259" w:lineRule="auto"/>
        <w:ind w:firstLine="0"/>
        <w:jc w:val="center"/>
        <w:rPr>
          <w:rFonts w:asciiTheme="minorHAnsi" w:eastAsiaTheme="minorHAnsi" w:hAnsiTheme="minorHAnsi" w:cstheme="minorBidi"/>
          <w:b/>
          <w:bCs/>
          <w:color w:val="auto"/>
          <w:shd w:val="clear" w:color="auto" w:fill="auto"/>
        </w:rPr>
      </w:pPr>
      <w:r w:rsidRPr="00B06993">
        <w:rPr>
          <w:rFonts w:asciiTheme="minorHAnsi" w:eastAsiaTheme="minorHAnsi" w:hAnsiTheme="minorHAnsi" w:cstheme="minorBidi"/>
          <w:b/>
          <w:bCs/>
          <w:color w:val="auto"/>
          <w:shd w:val="clear" w:color="auto" w:fill="auto"/>
        </w:rPr>
        <w:t>Figure 4. Cumulative cause-specific deaths and DALYs avoidable between 2023 and 2040 in two scenarios for increased physical activity in KSA.</w:t>
      </w:r>
    </w:p>
    <w:p w14:paraId="764A7D1F" w14:textId="663F7920" w:rsidR="000B4A99" w:rsidRDefault="001D3F80" w:rsidP="00D77CA8">
      <w:pPr>
        <w:pStyle w:val="Heading2"/>
      </w:pPr>
      <w:bookmarkStart w:id="144" w:name="_Toc103843509"/>
      <w:r>
        <w:t>Economic Impact</w:t>
      </w:r>
      <w:bookmarkEnd w:id="144"/>
    </w:p>
    <w:p w14:paraId="52899DCD" w14:textId="6D8CFEB3" w:rsidR="001D3F80" w:rsidRDefault="000B4A99" w:rsidP="001D3F80">
      <w:pPr>
        <w:ind w:firstLine="0"/>
        <w:jc w:val="both"/>
      </w:pPr>
      <w:r w:rsidRPr="00D77CA8">
        <w:t>Based on the estimates of avoidable deaths and DALYs, we calculated the economic cost of avoidable disease burden using the intrinsic value approach</w:t>
      </w:r>
      <w:r w:rsidR="00EB7A79" w:rsidRPr="00D77CA8">
        <w:t xml:space="preserve"> (see section 2.3).</w:t>
      </w:r>
      <w:r w:rsidRPr="00D77CA8">
        <w:t xml:space="preserve"> The implied economic value of an avoidable DALY in KSA is 2.3 times gross domestic product per capita </w:t>
      </w:r>
      <w:r w:rsidR="00172810" w:rsidRPr="00D77CA8">
        <w:fldChar w:fldCharType="begin">
          <w:fldData xml:space="preserve">PEVuZE5vdGU+PENpdGU+PEF1dGhvcj5KYW1pc29uPC9BdXRob3I+PFllYXI+MjAxMzwvWWVhcj48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</w:fldData>
        </w:fldChar>
      </w:r>
      <w:r w:rsidR="00C128C6">
        <w:instrText xml:space="preserve"> ADDIN EN.CITE </w:instrText>
      </w:r>
      <w:r w:rsidR="00C128C6">
        <w:fldChar w:fldCharType="begin">
          <w:fldData xml:space="preserve">PEVuZE5vdGU+PENpdGU+PEF1dGhvcj5KYW1pc29uPC9BdXRob3I+PFllYXI+MjAxMzwvWWVhcj48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</w:fldData>
        </w:fldChar>
      </w:r>
      <w:r w:rsidR="00C128C6">
        <w:instrText xml:space="preserve"> ADDIN EN.CITE.DATA </w:instrText>
      </w:r>
      <w:r w:rsidR="00C128C6">
        <w:fldChar w:fldCharType="end"/>
      </w:r>
      <w:r w:rsidR="00172810" w:rsidRPr="00D77CA8">
        <w:fldChar w:fldCharType="separate"/>
      </w:r>
      <w:r w:rsidR="00C128C6">
        <w:rPr>
          <w:noProof/>
        </w:rPr>
        <w:t>(14)</w:t>
      </w:r>
      <w:r w:rsidR="00172810" w:rsidRPr="00D77CA8">
        <w:fldChar w:fldCharType="end"/>
      </w:r>
      <w:r w:rsidRPr="00D77CA8">
        <w:t>. Table 1 presents the economic impact of insufficient physical activity in KSA, with results disaggregated by sex and scenario</w:t>
      </w:r>
      <w:r w:rsidR="00172810" w:rsidRPr="00D77CA8">
        <w:t>. T</w:t>
      </w:r>
      <w:r w:rsidRPr="00D77CA8">
        <w:t>he cumulative impact would range from $160 billion (intervention scenario) to $270 billion (ideal scenario</w:t>
      </w:r>
      <w:r w:rsidR="00172810" w:rsidRPr="00D77CA8">
        <w:t>),</w:t>
      </w:r>
      <w:r w:rsidRPr="00D77CA8">
        <w:t xml:space="preserve"> an average of $9.4 billion to $16 billion annually over the next 17 years, or </w:t>
      </w:r>
      <w:r w:rsidR="00172810" w:rsidRPr="00D77CA8">
        <w:t>1.</w:t>
      </w:r>
      <w:r w:rsidR="00FF7039" w:rsidRPr="00D77CA8">
        <w:t>3</w:t>
      </w:r>
      <w:r w:rsidRPr="00D77CA8">
        <w:t xml:space="preserve">% to </w:t>
      </w:r>
      <w:r w:rsidR="00172810" w:rsidRPr="00D77CA8">
        <w:t>2.3</w:t>
      </w:r>
      <w:r w:rsidRPr="00D77CA8">
        <w:t>% of current gross domestic product.</w:t>
      </w:r>
    </w:p>
    <w:p w14:paraId="4F07A7F9" w14:textId="77777777" w:rsidR="001D3F80" w:rsidRPr="001D3F80" w:rsidRDefault="001D3F80" w:rsidP="001D3F80">
      <w:pPr>
        <w:ind w:firstLine="0"/>
      </w:pPr>
    </w:p>
    <w:p w14:paraId="5C2B4F78" w14:textId="77777777" w:rsidR="001D3F80" w:rsidRDefault="001D3F80">
      <w:pPr>
        <w:spacing w:line="240" w:lineRule="auto"/>
        <w:ind w:firstLine="0"/>
        <w:rPr>
          <w:b/>
          <w:bCs/>
        </w:rPr>
      </w:pPr>
      <w:r>
        <w:rPr>
          <w:b/>
          <w:bCs/>
        </w:rPr>
        <w:br w:type="page"/>
      </w:r>
    </w:p>
    <w:p w14:paraId="1F763218" w14:textId="69CC42CB" w:rsidR="000B4A99" w:rsidRPr="00D77CA8" w:rsidRDefault="000B4A99" w:rsidP="001D3F80">
      <w:pPr>
        <w:ind w:firstLine="0"/>
      </w:pPr>
      <w:r w:rsidRPr="00D77CA8">
        <w:rPr>
          <w:b/>
          <w:bCs/>
        </w:rPr>
        <w:lastRenderedPageBreak/>
        <w:t>Table 1.</w:t>
      </w:r>
      <w:r w:rsidRPr="00D77CA8">
        <w:t xml:space="preserve"> Economic impact of insufficient physical activity in KSA.</w:t>
      </w:r>
    </w:p>
    <w:tbl>
      <w:tblPr>
        <w:tblStyle w:val="TableGrid"/>
        <w:tblW w:w="0" w:type="auto"/>
        <w:tblLook w:val="04A0" w:firstRow="1" w:lastRow="0" w:firstColumn="1" w:lastColumn="0" w:noHBand="0" w:noVBand="1"/>
      </w:tblPr>
      <w:tblGrid>
        <w:gridCol w:w="2347"/>
        <w:gridCol w:w="2335"/>
        <w:gridCol w:w="2334"/>
        <w:gridCol w:w="2334"/>
      </w:tblGrid>
      <w:tr w:rsidR="000B4A99" w:rsidRPr="001D3F80" w14:paraId="1D5C5DB9" w14:textId="79E2EE69" w:rsidTr="001D3F80">
        <w:trPr>
          <w:trHeight w:val="432"/>
        </w:trPr>
        <w:tc>
          <w:tcPr>
            <w:tcW w:w="2347" w:type="dxa"/>
            <w:shd w:val="clear" w:color="auto" w:fill="B4C6E7" w:themeFill="accent1" w:themeFillTint="66"/>
          </w:tcPr>
          <w:p w14:paraId="7F3A33BD" w14:textId="77777777" w:rsidR="000B4A99" w:rsidRPr="001D3F80" w:rsidRDefault="000B4A99" w:rsidP="001D3F80">
            <w:pPr>
              <w:spacing w:line="240" w:lineRule="auto"/>
              <w:ind w:firstLine="0"/>
              <w:jc w:val="center"/>
              <w:rPr>
                <w:b/>
                <w:bCs/>
                <w:color w:val="auto"/>
                <w:sz w:val="20"/>
                <w:szCs w:val="20"/>
                <w:shd w:val="clear" w:color="auto" w:fill="auto"/>
              </w:rPr>
            </w:pPr>
            <w:r w:rsidRPr="001D3F80">
              <w:rPr>
                <w:b/>
                <w:bCs/>
                <w:color w:val="auto"/>
                <w:sz w:val="20"/>
                <w:szCs w:val="20"/>
                <w:shd w:val="clear" w:color="auto" w:fill="auto"/>
              </w:rPr>
              <w:t>Scenario</w:t>
            </w:r>
          </w:p>
        </w:tc>
        <w:tc>
          <w:tcPr>
            <w:tcW w:w="2335" w:type="dxa"/>
            <w:shd w:val="clear" w:color="auto" w:fill="B4C6E7" w:themeFill="accent1" w:themeFillTint="66"/>
          </w:tcPr>
          <w:p w14:paraId="26B23307" w14:textId="00453559" w:rsidR="000B4A99" w:rsidRPr="001D3F80" w:rsidRDefault="000B4A99" w:rsidP="001D3F80">
            <w:pPr>
              <w:spacing w:line="240" w:lineRule="auto"/>
              <w:ind w:firstLine="0"/>
              <w:jc w:val="center"/>
              <w:rPr>
                <w:b/>
                <w:bCs/>
                <w:color w:val="auto"/>
                <w:sz w:val="20"/>
                <w:szCs w:val="20"/>
                <w:shd w:val="clear" w:color="auto" w:fill="auto"/>
              </w:rPr>
            </w:pPr>
            <w:r w:rsidRPr="001D3F80">
              <w:rPr>
                <w:b/>
                <w:bCs/>
                <w:color w:val="auto"/>
                <w:sz w:val="20"/>
                <w:szCs w:val="20"/>
                <w:shd w:val="clear" w:color="auto" w:fill="auto"/>
              </w:rPr>
              <w:t>Males</w:t>
            </w:r>
          </w:p>
        </w:tc>
        <w:tc>
          <w:tcPr>
            <w:tcW w:w="2334" w:type="dxa"/>
            <w:shd w:val="clear" w:color="auto" w:fill="B4C6E7" w:themeFill="accent1" w:themeFillTint="66"/>
          </w:tcPr>
          <w:p w14:paraId="1DD88D98" w14:textId="307E3697" w:rsidR="000B4A99" w:rsidRPr="001D3F80" w:rsidRDefault="000B4A99" w:rsidP="001D3F80">
            <w:pPr>
              <w:spacing w:line="240" w:lineRule="auto"/>
              <w:ind w:firstLine="0"/>
              <w:jc w:val="center"/>
              <w:rPr>
                <w:b/>
                <w:bCs/>
                <w:color w:val="auto"/>
                <w:sz w:val="20"/>
                <w:szCs w:val="20"/>
                <w:shd w:val="clear" w:color="auto" w:fill="auto"/>
              </w:rPr>
            </w:pPr>
            <w:r w:rsidRPr="001D3F80">
              <w:rPr>
                <w:b/>
                <w:bCs/>
                <w:color w:val="auto"/>
                <w:sz w:val="20"/>
                <w:szCs w:val="20"/>
                <w:shd w:val="clear" w:color="auto" w:fill="auto"/>
              </w:rPr>
              <w:t>Females</w:t>
            </w:r>
          </w:p>
        </w:tc>
        <w:tc>
          <w:tcPr>
            <w:tcW w:w="2334" w:type="dxa"/>
            <w:shd w:val="clear" w:color="auto" w:fill="B4C6E7" w:themeFill="accent1" w:themeFillTint="66"/>
          </w:tcPr>
          <w:p w14:paraId="11E133C6" w14:textId="5B3C1848" w:rsidR="000B4A99" w:rsidRPr="001D3F80" w:rsidRDefault="000B4A99" w:rsidP="001D3F80">
            <w:pPr>
              <w:spacing w:line="240" w:lineRule="auto"/>
              <w:ind w:firstLine="0"/>
              <w:jc w:val="center"/>
              <w:rPr>
                <w:b/>
                <w:bCs/>
                <w:color w:val="auto"/>
                <w:sz w:val="20"/>
                <w:szCs w:val="20"/>
                <w:shd w:val="clear" w:color="auto" w:fill="auto"/>
              </w:rPr>
            </w:pPr>
            <w:r w:rsidRPr="001D3F80">
              <w:rPr>
                <w:b/>
                <w:bCs/>
                <w:color w:val="auto"/>
                <w:sz w:val="20"/>
                <w:szCs w:val="20"/>
                <w:shd w:val="clear" w:color="auto" w:fill="auto"/>
              </w:rPr>
              <w:t>Both sexes</w:t>
            </w:r>
          </w:p>
        </w:tc>
      </w:tr>
      <w:tr w:rsidR="000B4A99" w:rsidRPr="001D3F80" w14:paraId="0B60914A" w14:textId="078BEFB3" w:rsidTr="001D3F80">
        <w:trPr>
          <w:trHeight w:val="432"/>
        </w:trPr>
        <w:tc>
          <w:tcPr>
            <w:tcW w:w="2347" w:type="dxa"/>
          </w:tcPr>
          <w:p w14:paraId="7B84554D" w14:textId="77777777" w:rsidR="000B4A99" w:rsidRPr="001D3F80" w:rsidRDefault="000B4A99" w:rsidP="001D3F80">
            <w:pPr>
              <w:spacing w:line="240" w:lineRule="auto"/>
              <w:ind w:firstLine="0"/>
              <w:jc w:val="center"/>
              <w:rPr>
                <w:b/>
                <w:bCs/>
                <w:color w:val="auto"/>
                <w:sz w:val="20"/>
                <w:szCs w:val="20"/>
                <w:shd w:val="clear" w:color="auto" w:fill="auto"/>
              </w:rPr>
            </w:pPr>
            <w:r w:rsidRPr="001D3F80">
              <w:rPr>
                <w:b/>
                <w:bCs/>
                <w:color w:val="auto"/>
                <w:sz w:val="20"/>
                <w:szCs w:val="20"/>
                <w:shd w:val="clear" w:color="auto" w:fill="auto"/>
              </w:rPr>
              <w:t>Intervention</w:t>
            </w:r>
          </w:p>
        </w:tc>
        <w:tc>
          <w:tcPr>
            <w:tcW w:w="2335" w:type="dxa"/>
          </w:tcPr>
          <w:p w14:paraId="6CBC3595" w14:textId="2768E04A" w:rsidR="000B4A99" w:rsidRPr="001D3F80" w:rsidRDefault="000B4A99" w:rsidP="001D3F80">
            <w:pPr>
              <w:spacing w:line="240" w:lineRule="auto"/>
              <w:ind w:firstLine="0"/>
              <w:jc w:val="center"/>
              <w:rPr>
                <w:color w:val="auto"/>
                <w:sz w:val="20"/>
                <w:szCs w:val="20"/>
                <w:shd w:val="clear" w:color="auto" w:fill="auto"/>
              </w:rPr>
            </w:pPr>
            <w:r w:rsidRPr="001D3F80">
              <w:rPr>
                <w:color w:val="auto"/>
                <w:sz w:val="20"/>
                <w:szCs w:val="20"/>
                <w:shd w:val="clear" w:color="auto" w:fill="auto"/>
              </w:rPr>
              <w:t>$</w:t>
            </w:r>
            <w:r w:rsidR="00A920FE" w:rsidRPr="001D3F80">
              <w:rPr>
                <w:color w:val="auto"/>
                <w:sz w:val="20"/>
                <w:szCs w:val="20"/>
                <w:shd w:val="clear" w:color="auto" w:fill="auto"/>
              </w:rPr>
              <w:t>110</w:t>
            </w:r>
            <w:r w:rsidRPr="001D3F80">
              <w:rPr>
                <w:color w:val="auto"/>
                <w:sz w:val="20"/>
                <w:szCs w:val="20"/>
                <w:shd w:val="clear" w:color="auto" w:fill="auto"/>
              </w:rPr>
              <w:t xml:space="preserve"> billion</w:t>
            </w:r>
          </w:p>
        </w:tc>
        <w:tc>
          <w:tcPr>
            <w:tcW w:w="2334" w:type="dxa"/>
          </w:tcPr>
          <w:p w14:paraId="42374C6F" w14:textId="6158512F" w:rsidR="000B4A99" w:rsidRPr="001D3F80" w:rsidRDefault="000B4A99" w:rsidP="001D3F80">
            <w:pPr>
              <w:spacing w:line="240" w:lineRule="auto"/>
              <w:ind w:firstLine="0"/>
              <w:jc w:val="center"/>
              <w:rPr>
                <w:color w:val="auto"/>
                <w:sz w:val="20"/>
                <w:szCs w:val="20"/>
                <w:shd w:val="clear" w:color="auto" w:fill="auto"/>
              </w:rPr>
            </w:pPr>
            <w:r w:rsidRPr="001D3F80">
              <w:rPr>
                <w:color w:val="auto"/>
                <w:sz w:val="20"/>
                <w:szCs w:val="20"/>
                <w:shd w:val="clear" w:color="auto" w:fill="auto"/>
              </w:rPr>
              <w:t>$</w:t>
            </w:r>
            <w:r w:rsidR="00A920FE" w:rsidRPr="001D3F80">
              <w:rPr>
                <w:color w:val="auto"/>
                <w:sz w:val="20"/>
                <w:szCs w:val="20"/>
                <w:shd w:val="clear" w:color="auto" w:fill="auto"/>
              </w:rPr>
              <w:t>54</w:t>
            </w:r>
            <w:r w:rsidRPr="001D3F80">
              <w:rPr>
                <w:color w:val="auto"/>
                <w:sz w:val="20"/>
                <w:szCs w:val="20"/>
                <w:shd w:val="clear" w:color="auto" w:fill="auto"/>
              </w:rPr>
              <w:t xml:space="preserve"> billion</w:t>
            </w:r>
          </w:p>
        </w:tc>
        <w:tc>
          <w:tcPr>
            <w:tcW w:w="2334" w:type="dxa"/>
          </w:tcPr>
          <w:p w14:paraId="1E77656B" w14:textId="2F428EC0" w:rsidR="000B4A99" w:rsidRPr="001D3F80" w:rsidRDefault="000B4A99" w:rsidP="001D3F80">
            <w:pPr>
              <w:spacing w:line="240" w:lineRule="auto"/>
              <w:ind w:firstLine="0"/>
              <w:jc w:val="center"/>
              <w:rPr>
                <w:color w:val="auto"/>
                <w:sz w:val="20"/>
                <w:szCs w:val="20"/>
                <w:shd w:val="clear" w:color="auto" w:fill="auto"/>
              </w:rPr>
            </w:pPr>
            <w:r w:rsidRPr="001D3F80">
              <w:rPr>
                <w:color w:val="auto"/>
                <w:sz w:val="20"/>
                <w:szCs w:val="20"/>
                <w:shd w:val="clear" w:color="auto" w:fill="auto"/>
              </w:rPr>
              <w:t>$160 billion</w:t>
            </w:r>
          </w:p>
        </w:tc>
      </w:tr>
      <w:tr w:rsidR="000B4A99" w:rsidRPr="001D3F80" w14:paraId="29455B1E" w14:textId="657A86F8" w:rsidTr="001D3F80">
        <w:trPr>
          <w:trHeight w:val="432"/>
        </w:trPr>
        <w:tc>
          <w:tcPr>
            <w:tcW w:w="2347" w:type="dxa"/>
          </w:tcPr>
          <w:p w14:paraId="12B2769D" w14:textId="77777777" w:rsidR="000B4A99" w:rsidRPr="001D3F80" w:rsidRDefault="000B4A99" w:rsidP="001D3F80">
            <w:pPr>
              <w:spacing w:line="240" w:lineRule="auto"/>
              <w:ind w:firstLine="0"/>
              <w:jc w:val="center"/>
              <w:rPr>
                <w:b/>
                <w:bCs/>
                <w:color w:val="auto"/>
                <w:sz w:val="20"/>
                <w:szCs w:val="20"/>
                <w:shd w:val="clear" w:color="auto" w:fill="auto"/>
              </w:rPr>
            </w:pPr>
            <w:r w:rsidRPr="001D3F80">
              <w:rPr>
                <w:b/>
                <w:bCs/>
                <w:color w:val="auto"/>
                <w:sz w:val="20"/>
                <w:szCs w:val="20"/>
                <w:shd w:val="clear" w:color="auto" w:fill="auto"/>
              </w:rPr>
              <w:t>Ideal</w:t>
            </w:r>
          </w:p>
        </w:tc>
        <w:tc>
          <w:tcPr>
            <w:tcW w:w="2335" w:type="dxa"/>
          </w:tcPr>
          <w:p w14:paraId="30C24E5F" w14:textId="4A9996AF" w:rsidR="000B4A99" w:rsidRPr="001D3F80" w:rsidRDefault="000B4A99" w:rsidP="001D3F80">
            <w:pPr>
              <w:spacing w:line="240" w:lineRule="auto"/>
              <w:ind w:firstLine="0"/>
              <w:jc w:val="center"/>
              <w:rPr>
                <w:color w:val="auto"/>
                <w:sz w:val="20"/>
                <w:szCs w:val="20"/>
                <w:shd w:val="clear" w:color="auto" w:fill="auto"/>
              </w:rPr>
            </w:pPr>
            <w:r w:rsidRPr="001D3F80">
              <w:rPr>
                <w:color w:val="auto"/>
                <w:sz w:val="20"/>
                <w:szCs w:val="20"/>
                <w:shd w:val="clear" w:color="auto" w:fill="auto"/>
              </w:rPr>
              <w:t>$</w:t>
            </w:r>
            <w:r w:rsidR="00A920FE" w:rsidRPr="001D3F80">
              <w:rPr>
                <w:color w:val="auto"/>
                <w:sz w:val="20"/>
                <w:szCs w:val="20"/>
                <w:shd w:val="clear" w:color="auto" w:fill="auto"/>
              </w:rPr>
              <w:t>190</w:t>
            </w:r>
            <w:r w:rsidRPr="001D3F80">
              <w:rPr>
                <w:color w:val="auto"/>
                <w:sz w:val="20"/>
                <w:szCs w:val="20"/>
                <w:shd w:val="clear" w:color="auto" w:fill="auto"/>
              </w:rPr>
              <w:t xml:space="preserve"> billion</w:t>
            </w:r>
          </w:p>
        </w:tc>
        <w:tc>
          <w:tcPr>
            <w:tcW w:w="2334" w:type="dxa"/>
          </w:tcPr>
          <w:p w14:paraId="581FA74B" w14:textId="79D70595" w:rsidR="000B4A99" w:rsidRPr="001D3F80" w:rsidRDefault="000B4A99" w:rsidP="001D3F80">
            <w:pPr>
              <w:spacing w:line="240" w:lineRule="auto"/>
              <w:ind w:firstLine="0"/>
              <w:jc w:val="center"/>
              <w:rPr>
                <w:color w:val="auto"/>
                <w:sz w:val="20"/>
                <w:szCs w:val="20"/>
                <w:shd w:val="clear" w:color="auto" w:fill="auto"/>
              </w:rPr>
            </w:pPr>
            <w:r w:rsidRPr="001D3F80">
              <w:rPr>
                <w:color w:val="auto"/>
                <w:sz w:val="20"/>
                <w:szCs w:val="20"/>
                <w:shd w:val="clear" w:color="auto" w:fill="auto"/>
              </w:rPr>
              <w:t>$</w:t>
            </w:r>
            <w:r w:rsidR="00A920FE" w:rsidRPr="001D3F80">
              <w:rPr>
                <w:color w:val="auto"/>
                <w:sz w:val="20"/>
                <w:szCs w:val="20"/>
                <w:shd w:val="clear" w:color="auto" w:fill="auto"/>
              </w:rPr>
              <w:t>87</w:t>
            </w:r>
            <w:r w:rsidRPr="001D3F80">
              <w:rPr>
                <w:color w:val="auto"/>
                <w:sz w:val="20"/>
                <w:szCs w:val="20"/>
                <w:shd w:val="clear" w:color="auto" w:fill="auto"/>
              </w:rPr>
              <w:t xml:space="preserve"> billion</w:t>
            </w:r>
          </w:p>
        </w:tc>
        <w:tc>
          <w:tcPr>
            <w:tcW w:w="2334" w:type="dxa"/>
          </w:tcPr>
          <w:p w14:paraId="2898D4C7" w14:textId="276B2A20" w:rsidR="000B4A99" w:rsidRPr="001D3F80" w:rsidRDefault="000B4A99" w:rsidP="001D3F80">
            <w:pPr>
              <w:spacing w:line="240" w:lineRule="auto"/>
              <w:ind w:firstLine="0"/>
              <w:jc w:val="center"/>
              <w:rPr>
                <w:color w:val="auto"/>
                <w:sz w:val="20"/>
                <w:szCs w:val="20"/>
                <w:shd w:val="clear" w:color="auto" w:fill="auto"/>
              </w:rPr>
            </w:pPr>
            <w:r w:rsidRPr="001D3F80">
              <w:rPr>
                <w:color w:val="auto"/>
                <w:sz w:val="20"/>
                <w:szCs w:val="20"/>
                <w:shd w:val="clear" w:color="auto" w:fill="auto"/>
              </w:rPr>
              <w:t>$270 billion</w:t>
            </w:r>
          </w:p>
        </w:tc>
      </w:tr>
    </w:tbl>
    <w:p w14:paraId="2CBAC8B2" w14:textId="4EB6AD5B" w:rsidR="000B4A99" w:rsidRPr="00D77CA8" w:rsidRDefault="000B4A99" w:rsidP="00D77CA8">
      <w:r w:rsidRPr="00D77CA8">
        <w:t>Note: costs are given in 2020 United States dollars.</w:t>
      </w:r>
    </w:p>
    <w:p w14:paraId="680E1A64" w14:textId="40951CB0" w:rsidR="00485089" w:rsidRDefault="00757435" w:rsidP="00757435">
      <w:pPr>
        <w:pStyle w:val="Heading1"/>
      </w:pPr>
      <w:bookmarkStart w:id="145" w:name="_Toc103843510"/>
      <w:r>
        <w:t>Discussion</w:t>
      </w:r>
      <w:bookmarkEnd w:id="145"/>
      <w:r w:rsidR="008008E7">
        <w:tab/>
      </w:r>
    </w:p>
    <w:p w14:paraId="191E2973" w14:textId="7FF17438" w:rsidR="00FA5D0C" w:rsidRDefault="00172810" w:rsidP="001D3F80">
      <w:pPr>
        <w:ind w:firstLine="0"/>
        <w:jc w:val="both"/>
        <w:rPr>
          <w:ins w:id="146" w:author="David Watkins" w:date="2022-06-27T22:50:00Z"/>
        </w:rPr>
      </w:pPr>
      <w:r w:rsidRPr="00D77CA8">
        <w:t xml:space="preserve">We estimate that, if no action is taken, suboptimal levels of physical activity will be responsible for between 110,000 deaths (3.5 million DALYs) and 170,000 deaths (5.9 million DALYs) in KSA over the next 17 years. The economic value of this excess mortality and disability would be between $160 billion and $270 billion. </w:t>
      </w:r>
      <w:ins w:id="147" w:author="David Watkins" w:date="2022-06-27T22:39:00Z">
        <w:r w:rsidR="00A85EE4">
          <w:t>Most of the economic impact of insufficient physical activity</w:t>
        </w:r>
      </w:ins>
      <w:ins w:id="148" w:author="David Watkins" w:date="2022-06-27T22:40:00Z">
        <w:r w:rsidR="00A85EE4">
          <w:t xml:space="preserve"> would be from individuals with ischemic heart disease</w:t>
        </w:r>
      </w:ins>
      <w:ins w:id="149" w:author="David Watkins" w:date="2022-06-27T22:41:00Z">
        <w:r w:rsidR="00FA5D0C">
          <w:t xml:space="preserve">, and males would be disproportionately affected, accounting for 70% of health </w:t>
        </w:r>
      </w:ins>
      <w:ins w:id="150" w:author="David Watkins" w:date="2022-06-27T22:42:00Z">
        <w:r w:rsidR="00FA5D0C">
          <w:t>and economic losses</w:t>
        </w:r>
      </w:ins>
      <w:ins w:id="151" w:author="David Watkins" w:date="2022-06-27T22:41:00Z">
        <w:r w:rsidR="00FA5D0C">
          <w:t xml:space="preserve">. </w:t>
        </w:r>
      </w:ins>
    </w:p>
    <w:p w14:paraId="6D0475D0" w14:textId="5F28A293" w:rsidR="00A114AD" w:rsidRDefault="00A114AD" w:rsidP="001D3F80">
      <w:pPr>
        <w:ind w:firstLine="0"/>
        <w:jc w:val="both"/>
        <w:rPr>
          <w:ins w:id="152" w:author="David Watkins" w:date="2022-06-27T22:50:00Z"/>
        </w:rPr>
      </w:pPr>
    </w:p>
    <w:p w14:paraId="34F1BE8A" w14:textId="4C9C40FC" w:rsidR="00A114AD" w:rsidRDefault="005E1657" w:rsidP="001D3F80">
      <w:pPr>
        <w:ind w:firstLine="0"/>
        <w:jc w:val="both"/>
        <w:rPr>
          <w:ins w:id="153" w:author="David Watkins" w:date="2022-06-27T22:42:00Z"/>
        </w:rPr>
      </w:pPr>
      <w:ins w:id="154" w:author="David Watkins" w:date="2022-06-27T22:55:00Z">
        <w:r>
          <w:t>Relatively speaking, our study suggests a</w:t>
        </w:r>
      </w:ins>
      <w:ins w:id="155" w:author="David Watkins" w:date="2022-06-27T22:51:00Z">
        <w:r>
          <w:t xml:space="preserve"> larger </w:t>
        </w:r>
      </w:ins>
      <w:ins w:id="156" w:author="David Watkins" w:date="2022-06-27T22:55:00Z">
        <w:r>
          <w:t>impact of physical inactivity</w:t>
        </w:r>
      </w:ins>
      <w:ins w:id="157" w:author="David Watkins" w:date="2022-06-27T22:51:00Z">
        <w:r>
          <w:t xml:space="preserve"> than implied by previous modeling studies in KSA. For example, a </w:t>
        </w:r>
      </w:ins>
      <w:ins w:id="158" w:author="David Watkins" w:date="2022-06-27T22:55:00Z">
        <w:r>
          <w:t xml:space="preserve">2018 </w:t>
        </w:r>
      </w:ins>
      <w:ins w:id="159" w:author="David Watkins" w:date="2022-06-27T22:51:00Z">
        <w:r>
          <w:t xml:space="preserve">WHO study estimated that economic losses from NCDs overall were </w:t>
        </w:r>
      </w:ins>
      <w:ins w:id="160" w:author="David Watkins" w:date="2022-06-27T22:57:00Z">
        <w:r w:rsidR="00FD6DD2">
          <w:t>about</w:t>
        </w:r>
      </w:ins>
      <w:ins w:id="161" w:author="David Watkins" w:date="2022-06-27T22:51:00Z">
        <w:r>
          <w:t xml:space="preserve"> 2.</w:t>
        </w:r>
      </w:ins>
      <w:ins w:id="162" w:author="David Watkins" w:date="2022-06-27T22:52:00Z">
        <w:r>
          <w:t>8% of GDP</w:t>
        </w:r>
      </w:ins>
      <w:ins w:id="163" w:author="David Watkins" w:date="2022-06-27T22:54:00Z">
        <w:r>
          <w:t xml:space="preserve"> </w:t>
        </w:r>
      </w:ins>
      <w:r>
        <w:fldChar w:fldCharType="begin"/>
      </w:r>
      <w:r>
        <w:instrText xml:space="preserve"> ADDIN EN.CITE &lt;EndNote&gt;&lt;Cite&gt;&lt;Author&gt;of&lt;/Author&gt;&lt;Year&gt;2018&lt;/Year&gt;&lt;RecNum&gt;116&lt;/RecNum&gt;&lt;DisplayText&gt;(15)&lt;/DisplayText&gt;&lt;record&gt;&lt;rec-number&gt;116&lt;/rec-number&gt;&lt;foreign-keys&gt;&lt;key app="EN" db-id="r95spfrpvra9wde9z9759501xfev9sdvx029" timestamp="1656395658"&gt;116&lt;/key&gt;&lt;/foreign-keys&gt;&lt;ref-type name="Government Document"&gt;46&lt;/ref-type&gt;&lt;contributors&gt;&lt;authors&gt;&lt;author&gt; United Nations Interagency Task Force on the Prevention and Control of&lt;/author&gt;&lt;author&gt;Noncommunicable Diseases,&lt;/author&gt;&lt;/authors&gt;&lt;/contributors&gt;&lt;titles&gt;&lt;title&gt;The investment case for noncommunicable disease prevention and control In the Kingdom of Saudi Arabia: return on investment analysis &amp;amp; institutional and context analysis&lt;/title&gt;&lt;/titles&gt;&lt;dates&gt;&lt;year&gt;2018&lt;/year&gt;&lt;/dates&gt;&lt;pub-location&gt;Geneva&lt;/pub-location&gt;&lt;publisher&gt;World Health Organization&lt;/publisher&gt;&lt;urls&gt;&lt;related-urls&gt;&lt;url&gt;https://www.undp.org/saudi-arabia/publications/prevention-and-control-noncommunicable-diseases-kingdom-saudi-arabia-case-investment&lt;/url&gt;&lt;/related-urls&gt;&lt;/urls&gt;&lt;/record&gt;&lt;/Cite&gt;&lt;/EndNote&gt;</w:instrText>
      </w:r>
      <w:r>
        <w:fldChar w:fldCharType="separate"/>
      </w:r>
      <w:r>
        <w:rPr>
          <w:noProof/>
        </w:rPr>
        <w:t>(15)</w:t>
      </w:r>
      <w:r>
        <w:fldChar w:fldCharType="end"/>
      </w:r>
      <w:ins w:id="164" w:author="David Watkins" w:date="2022-06-27T22:52:00Z">
        <w:r>
          <w:t>.</w:t>
        </w:r>
      </w:ins>
      <w:ins w:id="165" w:author="David Watkins" w:date="2022-06-27T22:55:00Z">
        <w:r>
          <w:t xml:space="preserve"> </w:t>
        </w:r>
      </w:ins>
      <w:ins w:id="166" w:author="David Watkins" w:date="2022-06-27T22:56:00Z">
        <w:r w:rsidR="00FD6DD2">
          <w:t>An update of this work</w:t>
        </w:r>
      </w:ins>
      <w:ins w:id="167" w:author="David Watkins" w:date="2022-06-27T22:57:00Z">
        <w:r w:rsidR="00FD6DD2">
          <w:t xml:space="preserve"> that</w:t>
        </w:r>
      </w:ins>
      <w:ins w:id="168" w:author="David Watkins" w:date="2022-06-27T22:56:00Z">
        <w:r w:rsidR="00FD6DD2">
          <w:t xml:space="preserve"> focus</w:t>
        </w:r>
      </w:ins>
      <w:ins w:id="169" w:author="David Watkins" w:date="2022-06-27T22:57:00Z">
        <w:r w:rsidR="00FD6DD2">
          <w:t>ed</w:t>
        </w:r>
      </w:ins>
      <w:ins w:id="170" w:author="David Watkins" w:date="2022-06-27T22:56:00Z">
        <w:r w:rsidR="00FD6DD2">
          <w:t xml:space="preserve"> on direct medical costs and worker productivity found that NCD-related losse</w:t>
        </w:r>
      </w:ins>
      <w:ins w:id="171" w:author="David Watkins" w:date="2022-06-27T22:57:00Z">
        <w:r w:rsidR="00FD6DD2">
          <w:t xml:space="preserve">s were about 4.5% of GDP </w:t>
        </w:r>
      </w:ins>
      <w:r w:rsidR="00FD6DD2">
        <w:fldChar w:fldCharType="begin">
          <w:fldData xml:space="preserve">PEVuZE5vdGU+PENpdGU+PEF1dGhvcj5NYWxraW48L0F1dGhvcj48WWVhcj4yMDIyPC9ZZWFyPjxS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</w:fldData>
        </w:fldChar>
      </w:r>
      <w:r w:rsidR="00FD6DD2">
        <w:instrText xml:space="preserve"> ADDIN EN.CITE </w:instrText>
      </w:r>
      <w:r w:rsidR="00FD6DD2">
        <w:fldChar w:fldCharType="begin">
          <w:fldData xml:space="preserve">PEVuZE5vdGU+PENpdGU+PEF1dGhvcj5NYWxraW48L0F1dGhvcj48WWVhcj4yMDIyPC9ZZWFyPjxS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</w:fldData>
        </w:fldChar>
      </w:r>
      <w:r w:rsidR="00FD6DD2">
        <w:instrText xml:space="preserve"> ADDIN EN.CITE.DATA </w:instrText>
      </w:r>
      <w:r w:rsidR="00FD6DD2">
        <w:fldChar w:fldCharType="end"/>
      </w:r>
      <w:r w:rsidR="00FD6DD2">
        <w:fldChar w:fldCharType="separate"/>
      </w:r>
      <w:r w:rsidR="00FD6DD2">
        <w:rPr>
          <w:noProof/>
        </w:rPr>
        <w:t>(16)</w:t>
      </w:r>
      <w:r w:rsidR="00FD6DD2">
        <w:fldChar w:fldCharType="end"/>
      </w:r>
      <w:ins w:id="172" w:author="David Watkins" w:date="2022-06-27T22:57:00Z">
        <w:r w:rsidR="00FD6DD2">
          <w:t>.</w:t>
        </w:r>
      </w:ins>
      <w:ins w:id="173" w:author="David Watkins" w:date="2022-06-27T22:59:00Z">
        <w:r w:rsidR="00FD6DD2">
          <w:t xml:space="preserve"> We found that</w:t>
        </w:r>
      </w:ins>
      <w:ins w:id="174" w:author="David Watkins" w:date="2022-06-27T23:02:00Z">
        <w:r w:rsidR="00FD6DD2">
          <w:t xml:space="preserve"> the economic impact of</w:t>
        </w:r>
      </w:ins>
      <w:ins w:id="175" w:author="David Watkins" w:date="2022-06-27T22:59:00Z">
        <w:r w:rsidR="00FD6DD2">
          <w:t xml:space="preserve"> physical inactivity-related NCDs a</w:t>
        </w:r>
      </w:ins>
      <w:ins w:id="176" w:author="David Watkins" w:date="2022-06-27T23:00:00Z">
        <w:r w:rsidR="00FD6DD2">
          <w:t>lone</w:t>
        </w:r>
      </w:ins>
      <w:ins w:id="177" w:author="David Watkins" w:date="2022-06-27T23:02:00Z">
        <w:r w:rsidR="00FD6DD2">
          <w:t>—about 5% of NCD burden—</w:t>
        </w:r>
      </w:ins>
      <w:ins w:id="178" w:author="David Watkins" w:date="2022-06-27T23:00:00Z">
        <w:r w:rsidR="00FD6DD2">
          <w:t xml:space="preserve">would </w:t>
        </w:r>
      </w:ins>
      <w:ins w:id="179" w:author="David Watkins" w:date="2022-06-27T23:02:00Z">
        <w:r w:rsidR="00FD6DD2">
          <w:t xml:space="preserve">be worth </w:t>
        </w:r>
      </w:ins>
      <w:ins w:id="180" w:author="David Watkins" w:date="2022-06-27T23:00:00Z">
        <w:r w:rsidR="00FD6DD2" w:rsidRPr="00FD6DD2">
          <w:rPr>
            <w:highlight w:val="yellow"/>
            <w:rPrChange w:id="181" w:author="David Watkins" w:date="2022-06-27T23:00:00Z">
              <w:rPr/>
            </w:rPrChange>
          </w:rPr>
          <w:t>##-##</w:t>
        </w:r>
        <w:r w:rsidR="00FD6DD2">
          <w:t>% of GDP</w:t>
        </w:r>
      </w:ins>
      <w:ins w:id="182" w:author="David Watkins" w:date="2022-06-27T23:02:00Z">
        <w:r w:rsidR="00FD6DD2">
          <w:t xml:space="preserve">. </w:t>
        </w:r>
      </w:ins>
      <w:ins w:id="183" w:author="David Watkins" w:date="2022-06-27T23:03:00Z">
        <w:r w:rsidR="00FD6DD2">
          <w:t xml:space="preserve">One of the reasons our estimates are higher than previous studies is that we used an intrinsic value approach, which typically gives estimates that are </w:t>
        </w:r>
      </w:ins>
      <w:ins w:id="184" w:author="David Watkins" w:date="2022-06-27T23:07:00Z">
        <w:r w:rsidR="00082799">
          <w:t>substantially</w:t>
        </w:r>
      </w:ins>
      <w:ins w:id="185" w:author="David Watkins" w:date="2022-06-27T23:03:00Z">
        <w:r w:rsidR="00FD6DD2">
          <w:t xml:space="preserve"> larger than estimates</w:t>
        </w:r>
      </w:ins>
      <w:ins w:id="186" w:author="David Watkins" w:date="2022-06-27T23:04:00Z">
        <w:r w:rsidR="00FD6DD2">
          <w:t xml:space="preserve"> using the </w:t>
        </w:r>
      </w:ins>
      <w:ins w:id="187" w:author="David Watkins" w:date="2022-06-27T23:03:00Z">
        <w:r w:rsidR="00FD6DD2">
          <w:t xml:space="preserve">“human capital” </w:t>
        </w:r>
      </w:ins>
      <w:ins w:id="188" w:author="David Watkins" w:date="2022-06-27T23:08:00Z">
        <w:r w:rsidR="00082799">
          <w:t xml:space="preserve">or “cost-of-illness” </w:t>
        </w:r>
      </w:ins>
      <w:ins w:id="189" w:author="David Watkins" w:date="2022-06-27T23:04:00Z">
        <w:r w:rsidR="00FD6DD2">
          <w:t>approach</w:t>
        </w:r>
      </w:ins>
      <w:ins w:id="190" w:author="David Watkins" w:date="2022-06-27T23:08:00Z">
        <w:r w:rsidR="00082799">
          <w:t>es</w:t>
        </w:r>
      </w:ins>
      <w:ins w:id="191" w:author="David Watkins" w:date="2022-06-27T23:04:00Z">
        <w:r w:rsidR="00FD6DD2">
          <w:t xml:space="preserve"> </w:t>
        </w:r>
      </w:ins>
      <w:r w:rsidR="00082799">
        <w:fldChar w:fldCharType="begin"/>
      </w:r>
      <w:r w:rsidR="00082799">
        <w:instrText xml:space="preserve"> ADDIN EN.CITE &lt;EndNote&gt;&lt;Cite&gt;&lt;Author&gt;Bloom&lt;/Author&gt;&lt;Year&gt;2011&lt;/Year&gt;&lt;RecNum&gt;118&lt;/RecNum&gt;&lt;DisplayText&gt;(17)&lt;/DisplayText&gt;&lt;record&gt;&lt;rec-number&gt;118&lt;/rec-number&gt;&lt;foreign-keys&gt;&lt;key app="EN" db-id="r95spfrpvra9wde9z9759501xfev9sdvx029" timestamp="1656396371"&gt;118&lt;/key&gt;&lt;/foreign-keys&gt;&lt;ref-type name="Government Document"&gt;46&lt;/ref-type&gt;&lt;contributors&gt;&lt;authors&gt;&lt;author&gt;Bloom, D.E., &lt;/author&gt;&lt;author&gt;Cafiero, E.T., &lt;/author&gt;&lt;author&gt;Jané-Llopis, E., &lt;/author&gt;&lt;author&gt;Abrahams-Gessel, S., &lt;/author&gt;&lt;author&gt;Bloom, L.R., &lt;/author&gt;&lt;author&gt;Fathima, S., Feigl, A.B., &lt;/author&gt;&lt;author&gt;Gaziano, T., &lt;/author&gt;&lt;author&gt;Mowafi, M., &lt;/author&gt;&lt;author&gt;Pandya, A., &lt;/author&gt;&lt;author&gt;Prettner, K., &lt;/author&gt;&lt;author&gt;Rosenberg, L., &lt;/author&gt;&lt;author&gt;Seligman, B., &lt;/author&gt;&lt;author&gt;Stein, A.Z.,&lt;/author&gt;&lt;author&gt;Weinstein, C.&lt;/author&gt;&lt;/authors&gt;&lt;/contributors&gt;&lt;titles&gt;&lt;title&gt;The global economic burden of noncommunicable diseases&lt;/title&gt;&lt;/titles&gt;&lt;dates&gt;&lt;year&gt;2011&lt;/year&gt;&lt;/dates&gt;&lt;pub-location&gt;Geneva&lt;/pub-location&gt;&lt;publisher&gt;World Economic Forum&lt;/publisher&gt;&lt;urls&gt;&lt;/urls&gt;&lt;/record&gt;&lt;/Cite&gt;&lt;/EndNote&gt;</w:instrText>
      </w:r>
      <w:r w:rsidR="00082799">
        <w:fldChar w:fldCharType="separate"/>
      </w:r>
      <w:r w:rsidR="00082799">
        <w:rPr>
          <w:noProof/>
        </w:rPr>
        <w:t>(17)</w:t>
      </w:r>
      <w:r w:rsidR="00082799">
        <w:fldChar w:fldCharType="end"/>
      </w:r>
      <w:ins w:id="192" w:author="David Watkins" w:date="2022-06-27T23:04:00Z">
        <w:r w:rsidR="00FD6DD2">
          <w:t>.</w:t>
        </w:r>
      </w:ins>
      <w:ins w:id="193" w:author="David Watkins" w:date="2022-06-27T23:08:00Z">
        <w:r w:rsidR="00082799">
          <w:t xml:space="preserve"> Which of these figures and approaches best corresponds to reality remains a contested issue in </w:t>
        </w:r>
      </w:ins>
      <w:ins w:id="194" w:author="David Watkins" w:date="2022-06-27T23:14:00Z">
        <w:r w:rsidR="00460935">
          <w:t>the literature</w:t>
        </w:r>
      </w:ins>
      <w:ins w:id="195" w:author="David Watkins" w:date="2022-06-27T23:08:00Z">
        <w:r w:rsidR="00082799">
          <w:t>; we simply note that our estimates are higher than oth</w:t>
        </w:r>
      </w:ins>
      <w:ins w:id="196" w:author="David Watkins" w:date="2022-06-27T23:09:00Z">
        <w:r w:rsidR="00082799">
          <w:t xml:space="preserve">ers but are consistent with </w:t>
        </w:r>
      </w:ins>
      <w:ins w:id="197" w:author="David Watkins" w:date="2022-06-27T23:14:00Z">
        <w:r w:rsidR="001A0636">
          <w:t xml:space="preserve">a </w:t>
        </w:r>
      </w:ins>
      <w:ins w:id="198" w:author="David Watkins" w:date="2022-06-27T23:12:00Z">
        <w:r w:rsidR="001A0636">
          <w:t xml:space="preserve">welfare </w:t>
        </w:r>
      </w:ins>
      <w:ins w:id="199" w:author="David Watkins" w:date="2022-06-27T23:14:00Z">
        <w:r w:rsidR="001A0636">
          <w:t xml:space="preserve">perspective that includes non-market losses </w:t>
        </w:r>
      </w:ins>
      <w:r w:rsidR="001A0636">
        <w:fldChar w:fldCharType="begin"/>
      </w:r>
      <w:r w:rsidR="001A0636">
        <w:instrText xml:space="preserve"> ADDIN EN.CITE &lt;EndNote&gt;&lt;Cite&gt;&lt;Author&gt;WHO&lt;/Author&gt;&lt;Year&gt;2009&lt;/Year&gt;&lt;RecNum&gt;119&lt;/RecNum&gt;&lt;DisplayText&gt;(18)&lt;/DisplayText&gt;&lt;record&gt;&lt;rec-number&gt;119&lt;/rec-number&gt;&lt;foreign-keys&gt;&lt;key app="EN" db-id="r95spfrpvra9wde9z9759501xfev9sdvx029" timestamp="1656396817"&gt;119&lt;/key&gt;&lt;/foreign-keys&gt;&lt;ref-type name="Government Document"&gt;46&lt;/ref-type&gt;&lt;contributors&gt;&lt;authors&gt;&lt;author&gt;WHO&lt;/author&gt;&lt;/authors&gt;&lt;/contributors&gt;&lt;titles&gt;&lt;title&gt;WHO guide to identifying the economic consequences of disease and injury&lt;/title&gt;&lt;/titles&gt;&lt;dates&gt;&lt;year&gt;2009&lt;/year&gt;&lt;/dates&gt;&lt;pub-location&gt;Geneva&lt;/pub-location&gt;&lt;publisher&gt;World Health Organization&lt;/publisher&gt;&lt;urls&gt;&lt;/urls&gt;&lt;/record&gt;&lt;/Cite&gt;&lt;/EndNote&gt;</w:instrText>
      </w:r>
      <w:r w:rsidR="001A0636">
        <w:fldChar w:fldCharType="separate"/>
      </w:r>
      <w:r w:rsidR="001A0636">
        <w:rPr>
          <w:noProof/>
        </w:rPr>
        <w:t>(18)</w:t>
      </w:r>
      <w:r w:rsidR="001A0636">
        <w:fldChar w:fldCharType="end"/>
      </w:r>
      <w:ins w:id="200" w:author="David Watkins" w:date="2022-06-27T23:14:00Z">
        <w:r w:rsidR="001A0636">
          <w:t>.</w:t>
        </w:r>
      </w:ins>
    </w:p>
    <w:p w14:paraId="5CE87640" w14:textId="77777777" w:rsidR="00FA5D0C" w:rsidRDefault="00FA5D0C" w:rsidP="001D3F80">
      <w:pPr>
        <w:ind w:firstLine="0"/>
        <w:jc w:val="both"/>
        <w:rPr>
          <w:ins w:id="201" w:author="David Watkins" w:date="2022-06-27T22:42:00Z"/>
        </w:rPr>
      </w:pPr>
    </w:p>
    <w:p w14:paraId="07742A4B" w14:textId="3528D90D" w:rsidR="00172810" w:rsidRPr="00D77CA8" w:rsidDel="00FA5D0C" w:rsidRDefault="00172810" w:rsidP="001D3F80">
      <w:pPr>
        <w:ind w:firstLine="0"/>
        <w:jc w:val="both"/>
        <w:rPr>
          <w:del w:id="202" w:author="David Watkins" w:date="2022-06-27T22:42:00Z"/>
        </w:rPr>
      </w:pPr>
      <w:r w:rsidRPr="00D77CA8">
        <w:t>Our findings underscore an urgent need to develop new, innovative programs and policies to encourage physical activity.</w:t>
      </w:r>
      <w:ins w:id="203" w:author="David Watkins" w:date="2022-06-27T22:42:00Z">
        <w:r w:rsidR="00FA5D0C">
          <w:t xml:space="preserve"> </w:t>
        </w:r>
      </w:ins>
    </w:p>
    <w:p w14:paraId="52F4E878" w14:textId="77777777" w:rsidR="001D3F80" w:rsidDel="00FA5D0C" w:rsidRDefault="001D3F80" w:rsidP="001D3F80">
      <w:pPr>
        <w:ind w:firstLine="0"/>
        <w:jc w:val="both"/>
        <w:rPr>
          <w:del w:id="204" w:author="David Watkins" w:date="2022-06-27T22:42:00Z"/>
        </w:rPr>
      </w:pPr>
    </w:p>
    <w:p w14:paraId="7DC76CF6" w14:textId="68ACE2AC" w:rsidR="00A85EE4" w:rsidRPr="00D77CA8" w:rsidDel="00A114AD" w:rsidRDefault="00A85EE4" w:rsidP="00A85EE4">
      <w:pPr>
        <w:ind w:firstLine="0"/>
        <w:jc w:val="both"/>
        <w:rPr>
          <w:del w:id="205" w:author="David Watkins" w:date="2022-06-27T22:48:00Z"/>
          <w:moveTo w:id="206" w:author="David Watkins" w:date="2022-06-27T22:40:00Z"/>
        </w:rPr>
      </w:pPr>
      <w:moveToRangeStart w:id="207" w:author="David Watkins" w:date="2022-06-27T22:40:00Z" w:name="move107262027"/>
      <w:moveTo w:id="208" w:author="David Watkins" w:date="2022-06-27T22:40:00Z">
        <w:r w:rsidRPr="00D77CA8">
          <w:t xml:space="preserve">The main challenge with tackling, insufficient physical activity, dietary risks, or both is the paucity of evidence-informed policy options. The Disease Control Priorities project recently provided recommendations for intersectoral policy action to reduce health-related risks </w:t>
        </w:r>
        <w:r w:rsidRPr="00D77CA8">
          <w:fldChar w:fldCharType="begin"/>
        </w:r>
      </w:moveTo>
      <w:r w:rsidR="001A0636">
        <w:instrText xml:space="preserve"> ADDIN EN.CITE &lt;EndNote&gt;&lt;Cite&gt;&lt;Author&gt;Watkins&lt;/Author&gt;&lt;Year&gt;2017&lt;/Year&gt;&lt;RecNum&gt;90&lt;/RecNum&gt;&lt;DisplayText&gt;(19)&lt;/DisplayText&gt;&lt;record&gt;&lt;rec-number&gt;90&lt;/rec-number&gt;&lt;foreign-keys&gt;&lt;key app="EN" db-id="r95spfrpvra9wde9z9759501xfev9sdvx029" timestamp="1652466692"&gt;90&lt;/key&gt;&lt;/foreign-keys&gt;&lt;ref-type name="Book Section"&gt;5&lt;/ref-type&gt;&lt;contributors&gt;&lt;authors&gt;&lt;author&gt;Watkins, D. A.&lt;/author&gt;&lt;author&gt;Nugent, R.&lt;/author&gt;&lt;author&gt;Saxenian, H.&lt;/author&gt;&lt;author&gt;yamey, G.&lt;/author&gt;&lt;author&gt;Danforth, K.&lt;/author&gt;&lt;author&gt;Gonzalez-Pier, E.&lt;/author&gt;&lt;author&gt;Mock, C. N.&lt;/author&gt;&lt;author&gt;Jha, P.&lt;/author&gt;&lt;author&gt;Alwan, A.&lt;/author&gt;&lt;author&gt;Jamison, D. T.&lt;/author&gt;&lt;/authors&gt;&lt;secondary-authors&gt;&lt;author&gt;Jamison, D. T.&lt;/author&gt;&lt;author&gt;Gelband, H.&lt;/author&gt;&lt;author&gt;Horton, S.&lt;/author&gt;&lt;author&gt;Jha, P.&lt;/author&gt;&lt;author&gt;Laxminarayan, R.&lt;/author&gt;&lt;author&gt;Mock, C. N.&lt;/author&gt;&lt;author&gt;Nugent, R.&lt;/author&gt;&lt;/secondary-authors&gt;&lt;/contributors&gt;&lt;titles&gt;&lt;title&gt;Intersectoral Policy Priorities for Health&lt;/title&gt;&lt;secondary-title&gt;Disease Control Priorities, 3rd Edition. Volume 9. Disease Control Priorities: Improving Health and Reducing Poverty&lt;/secondary-title&gt;&lt;/titles&gt;&lt;dates&gt;&lt;year&gt;2017&lt;/year&gt;&lt;/dates&gt;&lt;pub-location&gt;Washington (DC) &lt;/pub-location&gt;&lt;isbn&gt;9781464805271&amp;#xD;9781464805288&lt;/isbn&gt;&lt;accession-num&gt;30212153&lt;/accession-num&gt;&lt;urls&gt;&lt;related-urls&gt;&lt;url&gt;https://www.ncbi.nlm.nih.gov/pubmed/30212153&lt;/url&gt;&lt;/related-urls&gt;&lt;/urls&gt;&lt;electronic-resource-num&gt;10.1596/978-1-4648-0527-1/pt1.ch2&lt;/electronic-resource-num&gt;&lt;language&gt;eng&lt;/language&gt;&lt;/record&gt;&lt;/Cite&gt;&lt;/EndNote&gt;</w:instrText>
      </w:r>
      <w:moveTo w:id="209" w:author="David Watkins" w:date="2022-06-27T22:40:00Z">
        <w:r w:rsidRPr="00D77CA8">
          <w:fldChar w:fldCharType="separate"/>
        </w:r>
      </w:moveTo>
      <w:r w:rsidR="001A0636">
        <w:rPr>
          <w:noProof/>
        </w:rPr>
        <w:t>(19)</w:t>
      </w:r>
      <w:moveTo w:id="210" w:author="David Watkins" w:date="2022-06-27T22:40:00Z">
        <w:r w:rsidRPr="00D77CA8">
          <w:fldChar w:fldCharType="end"/>
        </w:r>
        <w:r w:rsidRPr="00D77CA8">
          <w:t xml:space="preserve">. Large-scale built-environment interventions to promote physical activity are viewed as relatively more likely to succeed than small-scale, community-based health promotion interventions, but neither have a particularly robust evidence base. </w:t>
        </w:r>
      </w:moveTo>
    </w:p>
    <w:p w14:paraId="66AC1020" w14:textId="77777777" w:rsidR="00A85EE4" w:rsidRPr="00D77CA8" w:rsidDel="00A114AD" w:rsidRDefault="00A85EE4" w:rsidP="00A85EE4">
      <w:pPr>
        <w:rPr>
          <w:del w:id="211" w:author="David Watkins" w:date="2022-06-27T22:48:00Z"/>
          <w:moveTo w:id="212" w:author="David Watkins" w:date="2022-06-27T22:40:00Z"/>
        </w:rPr>
      </w:pPr>
    </w:p>
    <w:p w14:paraId="71F39814" w14:textId="77777777" w:rsidR="00A85EE4" w:rsidRDefault="00A85EE4" w:rsidP="00A85EE4">
      <w:pPr>
        <w:ind w:firstLine="0"/>
        <w:jc w:val="both"/>
        <w:rPr>
          <w:moveTo w:id="213" w:author="David Watkins" w:date="2022-06-27T22:40:00Z"/>
        </w:rPr>
      </w:pPr>
      <w:moveTo w:id="214" w:author="David Watkins" w:date="2022-06-27T22:40:00Z">
        <w:r w:rsidRPr="00D77CA8">
          <w:t xml:space="preserve">The situation in KSA is not unique; other developed countries are facing very similar policy </w:t>
        </w:r>
        <w:r w:rsidRPr="00D77CA8">
          <w:lastRenderedPageBreak/>
          <w:t>challenges. Governments, such as KSA’s, should consider “experimenting” with different urban planning, transportation, and infrastructure-related policies that have the potential to incentivize physical activity, and they should prospectively evaluate these policies using rigorous scientific methods. Ambitious policy experimentation could allow these governments to become international exemplars in obesity and NCD prevention.</w:t>
        </w:r>
      </w:moveTo>
    </w:p>
    <w:moveToRangeEnd w:id="207"/>
    <w:p w14:paraId="0590BBCC" w14:textId="77777777" w:rsidR="00A85EE4" w:rsidRDefault="00A85EE4" w:rsidP="001D3F80">
      <w:pPr>
        <w:ind w:firstLine="0"/>
        <w:jc w:val="both"/>
        <w:rPr>
          <w:ins w:id="215" w:author="David Watkins" w:date="2022-06-27T22:40:00Z"/>
        </w:rPr>
      </w:pPr>
    </w:p>
    <w:p w14:paraId="3997FFD5" w14:textId="37B1612B" w:rsidR="00FA5D0C" w:rsidRDefault="00FA5D0C" w:rsidP="00FA5D0C">
      <w:pPr>
        <w:ind w:firstLine="0"/>
        <w:jc w:val="both"/>
        <w:rPr>
          <w:moveTo w:id="216" w:author="David Watkins" w:date="2022-06-27T22:43:00Z"/>
        </w:rPr>
      </w:pPr>
      <w:moveToRangeStart w:id="217" w:author="David Watkins" w:date="2022-06-27T22:43:00Z" w:name="move107262217"/>
      <w:moveTo w:id="218" w:author="David Watkins" w:date="2022-06-27T22:43:00Z">
        <w:r w:rsidRPr="00D77CA8">
          <w:t xml:space="preserve">We also stress the distinction between insufficient physical activity and high body-mass index (i.e., overweight and obesity) as risk factors for NCDs. Obesity is responsible for a greater share of deaths than insufficient physical activity (22% vs. 4.8%, respectively) </w:t>
        </w:r>
        <w:r w:rsidRPr="00D77CA8">
          <w:fldChar w:fldCharType="begin"/>
        </w:r>
        <w:r w:rsidRPr="00D77CA8">
          <w:instrText xml:space="preserve"> ADDIN EN.CITE &lt;EndNote&gt;&lt;Cite&gt;&lt;Author&gt;GBD 2019 Risk Factors Collaborators&lt;/Author&gt;&lt;Year&gt;2020&lt;/Year&gt;&lt;RecNum&gt;98&lt;/RecNum&gt;&lt;DisplayText&gt;(2)&lt;/DisplayText&gt;&lt;record&gt;&lt;rec-number&gt;98&lt;/rec-number&gt;&lt;foreign-keys&gt;&lt;key app="EN" db-id="r95spfrpvra9wde9z9759501xfev9sdvx029" timestamp="1652467663"&gt;98&lt;/key&gt;&lt;/foreign-keys&gt;&lt;ref-type name="Journal Article"&gt;17&lt;/ref-type&gt;&lt;contributors&gt;&lt;authors&gt;&lt;author&gt;GBD 2019 Risk Factors Collaborators,&lt;/author&gt;&lt;/authors&gt;&lt;/contributors&gt;&lt;titles&gt;&lt;title&gt;Global burden of 87 risk factors in 204 countries and territories, 1990-2019: a systematic analysis for the Global Burden of Disease Study 2019&lt;/title&gt;&lt;secondary-title&gt;Lancet&lt;/secondary-title&gt;&lt;/titles&gt;&lt;periodical&gt;&lt;full-title&gt;Lancet&lt;/full-title&gt;&lt;/periodical&gt;&lt;pages&gt;1223-1249&lt;/pages&gt;&lt;volume&gt;396&lt;/volume&gt;&lt;number&gt;10258&lt;/number&gt;&lt;edition&gt;2020/10/19&lt;/edition&gt;&lt;keywords&gt;&lt;keyword&gt;Body Mass Index&lt;/keyword&gt;&lt;keyword&gt;Environmental Exposure/adverse effects&lt;/keyword&gt;&lt;keyword&gt;Female&lt;/keyword&gt;&lt;keyword&gt;Global Burden of Disease/*trends&lt;/keyword&gt;&lt;keyword&gt;Global Health/*statistics &amp;amp; numerical data/trends&lt;/keyword&gt;&lt;keyword&gt;Health Risk Behaviors&lt;/keyword&gt;&lt;keyword&gt;Humans&lt;/keyword&gt;&lt;keyword&gt;Hyperglycemia/epidemiology&lt;/keyword&gt;&lt;keyword&gt;Hypertension/epidemiology&lt;/keyword&gt;&lt;keyword&gt;Life Expectancy/*trends&lt;/keyword&gt;&lt;keyword&gt;Male&lt;/keyword&gt;&lt;keyword&gt;Malnutrition/epidemiology&lt;/keyword&gt;&lt;keyword&gt;Mortality/*trends&lt;/keyword&gt;&lt;keyword&gt;*Risk Factors&lt;/keyword&gt;&lt;keyword&gt;Socioeconomic Factors&lt;/keyword&gt;&lt;keyword&gt;Substance-Related Disorders/epidemiology&lt;/keyword&gt;&lt;/keywords&gt;&lt;dates&gt;&lt;year&gt;2020&lt;/year&gt;&lt;pub-dates&gt;&lt;date&gt;Oct 17&lt;/date&gt;&lt;/pub-dates&gt;&lt;/dates&gt;&lt;isbn&gt;1474-547X (Electronic)&amp;#xD;0140-6736 (Linking)&lt;/isbn&gt;&lt;accession-num&gt;33069327&lt;/accession-num&gt;&lt;urls&gt;&lt;related-urls&gt;&lt;url&gt;https://www.ncbi.nlm.nih.gov/pubmed/33069327&lt;/url&gt;&lt;/related-urls&gt;&lt;/urls&gt;&lt;custom2&gt;PMC7566194&lt;/custom2&gt;&lt;electronic-resource-num&gt;10.1016/S0140-6736(20)30752-2&lt;/electronic-resource-num&gt;&lt;/record&gt;&lt;/Cite&gt;&lt;/EndNote&gt;</w:instrText>
        </w:r>
        <w:r w:rsidRPr="00D77CA8">
          <w:fldChar w:fldCharType="separate"/>
        </w:r>
        <w:r w:rsidRPr="00D77CA8">
          <w:rPr>
            <w:noProof/>
          </w:rPr>
          <w:t>(2)</w:t>
        </w:r>
        <w:r w:rsidRPr="00D77CA8">
          <w:fldChar w:fldCharType="end"/>
        </w:r>
        <w:r w:rsidRPr="00D77CA8">
          <w:t>. Hence while insufficient physical activity is a risk factor for obesity, dietary risks appear to be much more important drivers of obesity-related disease burden in KSA. Efforts by the Government and other stakeholders to tackle obesity should take a comprehensive approach, with relatively more emphasis on dietary risks.</w:t>
        </w:r>
      </w:moveTo>
      <w:ins w:id="219" w:author="David Watkins" w:date="2022-06-27T23:14:00Z">
        <w:r w:rsidR="00460935">
          <w:t xml:space="preserve"> Unfor</w:t>
        </w:r>
      </w:ins>
      <w:ins w:id="220" w:author="David Watkins" w:date="2022-06-27T23:15:00Z">
        <w:r w:rsidR="00460935">
          <w:t>tunately, there are no simple policy solutions to dietary risks; most of the WHO-recommended “cost</w:t>
        </w:r>
      </w:ins>
      <w:ins w:id="221" w:author="David Watkins" w:date="2022-06-27T23:16:00Z">
        <w:r w:rsidR="00460935">
          <w:t xml:space="preserve">-effective” interventions have a </w:t>
        </w:r>
      </w:ins>
      <w:ins w:id="222" w:author="David Watkins" w:date="2022-06-27T23:17:00Z">
        <w:r w:rsidR="00460935">
          <w:t>small</w:t>
        </w:r>
      </w:ins>
      <w:ins w:id="223" w:author="David Watkins" w:date="2022-06-27T23:16:00Z">
        <w:r w:rsidR="00460935">
          <w:t xml:space="preserve"> impact</w:t>
        </w:r>
      </w:ins>
      <w:ins w:id="224" w:author="David Watkins" w:date="2022-06-27T23:17:00Z">
        <w:r w:rsidR="00460935">
          <w:t xml:space="preserve"> and are cost-effective merely because they are cheap</w:t>
        </w:r>
      </w:ins>
      <w:ins w:id="225" w:author="David Watkins" w:date="2022-06-27T23:16:00Z">
        <w:r w:rsidR="00460935">
          <w:t xml:space="preserve"> </w:t>
        </w:r>
      </w:ins>
      <w:r w:rsidR="00460935">
        <w:fldChar w:fldCharType="begin"/>
      </w:r>
      <w:r w:rsidR="00460935">
        <w:instrText xml:space="preserve"> ADDIN EN.CITE &lt;EndNote&gt;&lt;Cite&gt;&lt;Author&gt;Watkins&lt;/Author&gt;&lt;Year&gt;2019&lt;/Year&gt;&lt;RecNum&gt;57&lt;/RecNum&gt;&lt;DisplayText&gt;(20)&lt;/DisplayText&gt;&lt;record&gt;&lt;rec-number&gt;57&lt;/rec-number&gt;&lt;foreign-keys&gt;&lt;key app="EN" db-id="r95spfrpvra9wde9z9759501xfev9sdvx029" timestamp="1652466568"&gt;57&lt;/key&gt;&lt;/foreign-keys&gt;&lt;ref-type name="Journal Article"&gt;17&lt;/ref-type&gt;&lt;contributors&gt;&lt;authors&gt;&lt;author&gt;Watkins, D.&lt;/author&gt;&lt;/authors&gt;&lt;/contributors&gt;&lt;auth-address&gt;Division of General Internal Medicine, University of Washington, 325 9th Ave Box 359780 Seattle, 98104 WA, United States of America.&lt;/auth-address&gt;&lt;titles&gt;&lt;title&gt;Policy options for tackling diet-related noncommunicable diseases&lt;/title&gt;&lt;secondary-title&gt;Bull World Health Organ&lt;/secondary-title&gt;&lt;/titles&gt;&lt;periodical&gt;&lt;full-title&gt;Bull World Health Organ&lt;/full-title&gt;&lt;/periodical&gt;&lt;pages&gt;442-442A&lt;/pages&gt;&lt;volume&gt;97&lt;/volume&gt;&lt;number&gt;7&lt;/number&gt;&lt;edition&gt;2019/07/02&lt;/edition&gt;&lt;keywords&gt;&lt;keyword&gt;Diet&lt;/keyword&gt;&lt;keyword&gt;Food Industry&lt;/keyword&gt;&lt;keyword&gt;Humans&lt;/keyword&gt;&lt;keyword&gt;*Noncommunicable Diseases&lt;/keyword&gt;&lt;keyword&gt;Policy&lt;/keyword&gt;&lt;keyword&gt;Portugal&lt;/keyword&gt;&lt;/keywords&gt;&lt;dates&gt;&lt;year&gt;2019&lt;/year&gt;&lt;pub-dates&gt;&lt;date&gt;Jul 1&lt;/date&gt;&lt;/pub-dates&gt;&lt;/dates&gt;&lt;isbn&gt;1564-0604 (Electronic)&amp;#xD;0042-9686 (Linking)&lt;/isbn&gt;&lt;accession-num&gt;31258209&lt;/accession-num&gt;&lt;urls&gt;&lt;related-urls&gt;&lt;url&gt;https://www.ncbi.nlm.nih.gov/pubmed/31258209&lt;/url&gt;&lt;/related-urls&gt;&lt;/urls&gt;&lt;custom2&gt;PMC6593337&lt;/custom2&gt;&lt;electronic-resource-num&gt;10.2471/BLT.19.236356&lt;/electronic-resource-num&gt;&lt;/record&gt;&lt;/Cite&gt;&lt;/EndNote&gt;</w:instrText>
      </w:r>
      <w:r w:rsidR="00460935">
        <w:fldChar w:fldCharType="separate"/>
      </w:r>
      <w:r w:rsidR="00460935">
        <w:rPr>
          <w:noProof/>
        </w:rPr>
        <w:t>(20)</w:t>
      </w:r>
      <w:r w:rsidR="00460935">
        <w:fldChar w:fldCharType="end"/>
      </w:r>
      <w:ins w:id="226" w:author="David Watkins" w:date="2022-06-27T23:16:00Z">
        <w:r w:rsidR="00460935">
          <w:t xml:space="preserve">. Further research is needed </w:t>
        </w:r>
      </w:ins>
      <w:ins w:id="227" w:author="David Watkins" w:date="2022-06-27T23:17:00Z">
        <w:r w:rsidR="00460935">
          <w:t xml:space="preserve">to understand the macronutrient drivers of obesity and </w:t>
        </w:r>
      </w:ins>
      <w:ins w:id="228" w:author="David Watkins" w:date="2022-06-27T23:18:00Z">
        <w:r w:rsidR="00460935">
          <w:t xml:space="preserve">the </w:t>
        </w:r>
      </w:ins>
      <w:ins w:id="229" w:author="David Watkins" w:date="2022-06-27T23:17:00Z">
        <w:r w:rsidR="00460935">
          <w:t xml:space="preserve">policy interventions that can </w:t>
        </w:r>
      </w:ins>
      <w:ins w:id="230" w:author="David Watkins" w:date="2022-06-27T23:18:00Z">
        <w:r w:rsidR="00460935">
          <w:t xml:space="preserve">most effectively </w:t>
        </w:r>
      </w:ins>
      <w:ins w:id="231" w:author="David Watkins" w:date="2022-06-27T23:17:00Z">
        <w:r w:rsidR="00460935">
          <w:t xml:space="preserve">alter </w:t>
        </w:r>
      </w:ins>
      <w:ins w:id="232" w:author="David Watkins" w:date="2022-06-27T23:18:00Z">
        <w:r w:rsidR="00460935">
          <w:t>their intake to promote and sustain weight loss.</w:t>
        </w:r>
      </w:ins>
    </w:p>
    <w:moveToRangeEnd w:id="217"/>
    <w:p w14:paraId="4D31808C" w14:textId="77777777" w:rsidR="00FA5D0C" w:rsidRDefault="00FA5D0C" w:rsidP="001D3F80">
      <w:pPr>
        <w:ind w:firstLine="0"/>
        <w:jc w:val="both"/>
        <w:rPr>
          <w:ins w:id="233" w:author="David Watkins" w:date="2022-06-27T22:43:00Z"/>
        </w:rPr>
      </w:pPr>
    </w:p>
    <w:p w14:paraId="1E91CCEA" w14:textId="0016A62B" w:rsidR="000B4A99" w:rsidRPr="00D77CA8" w:rsidDel="00460935" w:rsidRDefault="00FA5D0C" w:rsidP="001D3F80">
      <w:pPr>
        <w:ind w:firstLine="0"/>
        <w:jc w:val="both"/>
        <w:rPr>
          <w:del w:id="234" w:author="David Watkins" w:date="2022-06-27T23:19:00Z"/>
        </w:rPr>
      </w:pPr>
      <w:ins w:id="235" w:author="David Watkins" w:date="2022-06-27T22:42:00Z">
        <w:r>
          <w:t xml:space="preserve">Our analysis has some important limitations. First, we </w:t>
        </w:r>
      </w:ins>
      <w:del w:id="236" w:author="David Watkins" w:date="2022-06-27T22:42:00Z">
        <w:r w:rsidR="00172810" w:rsidRPr="00D77CA8" w:rsidDel="00FA5D0C">
          <w:delText xml:space="preserve">We </w:delText>
        </w:r>
      </w:del>
      <w:r w:rsidR="00172810" w:rsidRPr="00D77CA8">
        <w:t xml:space="preserve">note that the “costs” that we report here are economic costs (based on estimates of welfare losses) rather than financial outlays. Welfare losses provide a more complete picture of the social impact of insufficient physical activity than do estimates of excess healthcare costs, but the latter may be a more relevant measure to some stakeholders. Most of the avoidable mortality and disability from insufficient physical activity is due to cardiovascular disease and diabetes. These conditions are particularly costly and comprise a significant share of public sector health spending, especially on specialized care. Increasing population physical activity would prevent many cases of cardiovascular disease and diabetes, leading to government savings. It was outside the scope of this </w:t>
      </w:r>
      <w:del w:id="237" w:author="David Watkins" w:date="2022-06-27T20:53:00Z">
        <w:r w:rsidR="00172810" w:rsidRPr="00D77CA8" w:rsidDel="00C9399C">
          <w:delText xml:space="preserve">chapter </w:delText>
        </w:r>
      </w:del>
      <w:ins w:id="238" w:author="David Watkins" w:date="2022-06-27T20:53:00Z">
        <w:r w:rsidR="00C9399C">
          <w:t>article</w:t>
        </w:r>
        <w:r w:rsidR="00C9399C" w:rsidRPr="00D77CA8">
          <w:t xml:space="preserve"> </w:t>
        </w:r>
      </w:ins>
      <w:r w:rsidR="00172810" w:rsidRPr="00D77CA8">
        <w:t>to quantify those savings, but future projects could undertake these analyses, data permitting.</w:t>
      </w:r>
      <w:ins w:id="239" w:author="David Watkins" w:date="2022-06-27T22:43:00Z">
        <w:r>
          <w:t xml:space="preserve"> Second, our model used population-level data and average values based on triangulating s</w:t>
        </w:r>
      </w:ins>
      <w:ins w:id="240" w:author="David Watkins" w:date="2022-06-27T22:44:00Z">
        <w:r>
          <w:t xml:space="preserve">urveys and other data sources. </w:t>
        </w:r>
      </w:ins>
      <w:ins w:id="241" w:author="David Watkins" w:date="2022-06-27T22:45:00Z">
        <w:r>
          <w:t>W</w:t>
        </w:r>
      </w:ins>
      <w:ins w:id="242" w:author="David Watkins" w:date="2022-06-27T22:44:00Z">
        <w:r>
          <w:t xml:space="preserve">e were unable to account for joint distributions of </w:t>
        </w:r>
      </w:ins>
      <w:ins w:id="243" w:author="David Watkins" w:date="2022-06-27T22:46:00Z">
        <w:r w:rsidR="00A114AD">
          <w:t>various risks</w:t>
        </w:r>
      </w:ins>
      <w:ins w:id="244" w:author="David Watkins" w:date="2022-06-27T22:44:00Z">
        <w:r>
          <w:t xml:space="preserve"> (e.g., low physical activity, tobacco use, high cholesterol, </w:t>
        </w:r>
        <w:proofErr w:type="spellStart"/>
        <w:r>
          <w:t>etc</w:t>
        </w:r>
        <w:proofErr w:type="spellEnd"/>
        <w:r>
          <w:t>) concentrated in the same high-risk individuals.</w:t>
        </w:r>
      </w:ins>
      <w:ins w:id="245" w:author="David Watkins" w:date="2022-06-27T22:45:00Z">
        <w:r w:rsidRPr="00FA5D0C">
          <w:t xml:space="preserve"> </w:t>
        </w:r>
        <w:r>
          <w:t xml:space="preserve">An individual-level simulation model could incorporate these </w:t>
        </w:r>
      </w:ins>
      <w:ins w:id="246" w:author="David Watkins" w:date="2022-06-27T22:46:00Z">
        <w:r w:rsidR="00A114AD">
          <w:t xml:space="preserve">factors, but </w:t>
        </w:r>
      </w:ins>
      <w:ins w:id="247" w:author="David Watkins" w:date="2022-06-27T22:45:00Z">
        <w:r>
          <w:t>high-quality</w:t>
        </w:r>
      </w:ins>
      <w:ins w:id="248" w:author="David Watkins" w:date="2022-06-27T22:46:00Z">
        <w:r w:rsidR="00A114AD">
          <w:t>,</w:t>
        </w:r>
      </w:ins>
      <w:ins w:id="249" w:author="David Watkins" w:date="2022-06-27T22:45:00Z">
        <w:r>
          <w:t xml:space="preserve"> individual-level data</w:t>
        </w:r>
      </w:ins>
      <w:ins w:id="250" w:author="David Watkins" w:date="2022-06-27T22:46:00Z">
        <w:r w:rsidR="00A114AD">
          <w:t xml:space="preserve"> are lacking. Population-based cohort studies of NCD risk </w:t>
        </w:r>
      </w:ins>
      <w:ins w:id="251" w:author="David Watkins" w:date="2022-06-27T22:47:00Z">
        <w:r w:rsidR="00A114AD">
          <w:t xml:space="preserve">factors and long-term outcomes in KSA would </w:t>
        </w:r>
        <w:r w:rsidR="00A114AD">
          <w:lastRenderedPageBreak/>
          <w:t>enhance local understanding of trends in major diseases and improve the accuracy and precision of modeling analyses like this study.</w:t>
        </w:r>
      </w:ins>
    </w:p>
    <w:p w14:paraId="112AEC64" w14:textId="2AE97A73" w:rsidR="001D3F80" w:rsidDel="00460935" w:rsidRDefault="001D3F80" w:rsidP="001D3F80">
      <w:pPr>
        <w:ind w:firstLine="0"/>
        <w:jc w:val="both"/>
        <w:rPr>
          <w:del w:id="252" w:author="David Watkins" w:date="2022-06-27T23:18:00Z"/>
        </w:rPr>
      </w:pPr>
    </w:p>
    <w:p w14:paraId="4DD33EA3" w14:textId="67E3A371" w:rsidR="001D3F80" w:rsidDel="00460935" w:rsidRDefault="00172810" w:rsidP="001D3F80">
      <w:pPr>
        <w:ind w:firstLine="0"/>
        <w:jc w:val="both"/>
        <w:rPr>
          <w:del w:id="253" w:author="David Watkins" w:date="2022-06-27T23:18:00Z"/>
        </w:rPr>
      </w:pPr>
      <w:moveFromRangeStart w:id="254" w:author="David Watkins" w:date="2022-06-27T22:43:00Z" w:name="move107262217"/>
      <w:moveFrom w:id="255" w:author="David Watkins" w:date="2022-06-27T22:43:00Z">
        <w:del w:id="256" w:author="David Watkins" w:date="2022-06-27T23:18:00Z">
          <w:r w:rsidRPr="00D77CA8" w:rsidDel="00460935">
            <w:delText xml:space="preserve">We also stress the distinction between insufficient physical activity and high body-mass index (i.e., overweight and obesity) as risk factors for NCDs. Obesity is responsible for a greater share of deaths than insufficient physical activity (22% vs. 4.8%, respectively) </w:delText>
          </w:r>
          <w:r w:rsidRPr="00D77CA8" w:rsidDel="00460935">
            <w:fldChar w:fldCharType="begin"/>
          </w:r>
          <w:r w:rsidRPr="00D77CA8" w:rsidDel="00460935">
            <w:delInstrText xml:space="preserve"> ADDIN EN.CITE &lt;EndNote&gt;&lt;Cite&gt;&lt;Author&gt;GBD 2019 Risk Factors Collaborators&lt;/Author&gt;&lt;Year&gt;2020&lt;/Year&gt;&lt;RecNum&gt;98&lt;/RecNum&gt;&lt;DisplayText&gt;(2)&lt;/DisplayText&gt;&lt;record&gt;&lt;rec-number&gt;98&lt;/rec-number&gt;&lt;foreign-keys&gt;&lt;key app="EN" db-id="r95spfrpvra9wde9z9759501xfev9sdvx029" timestamp="1652467663"&gt;98&lt;/key&gt;&lt;/foreign-keys&gt;&lt;ref-type name="Journal Article"&gt;17&lt;/ref-type&gt;&lt;contributors&gt;&lt;authors&gt;&lt;author&gt;GBD 2019 Risk Factors Collaborators,&lt;/author&gt;&lt;/authors&gt;&lt;/contributors&gt;&lt;titles&gt;&lt;title&gt;Global burden of 87 risk factors in 204 countries and territories, 1990-2019: a systematic analysis for the Global Burden of Disease Study 2019&lt;/title&gt;&lt;secondary-title&gt;Lancet&lt;/secondary-title&gt;&lt;/titles&gt;&lt;periodical&gt;&lt;full-title&gt;Lancet&lt;/full-title&gt;&lt;/periodical&gt;&lt;pages&gt;1223-1249&lt;/pages&gt;&lt;volume&gt;396&lt;/volume&gt;&lt;number&gt;10258&lt;/number&gt;&lt;edition&gt;2020/10/19&lt;/edition&gt;&lt;keywords&gt;&lt;keyword&gt;Body Mass Index&lt;/keyword&gt;&lt;keyword&gt;Environmental Exposure/adverse effects&lt;/keyword&gt;&lt;keyword&gt;Female&lt;/keyword&gt;&lt;keyword&gt;Global Burden of Disease/*trends&lt;/keyword&gt;&lt;keyword&gt;Global Health/*statistics &amp;amp; numerical data/trends&lt;/keyword&gt;&lt;keyword&gt;Health Risk Behaviors&lt;/keyword&gt;&lt;keyword&gt;Humans&lt;/keyword&gt;&lt;keyword&gt;Hyperglycemia/epidemiology&lt;/keyword&gt;&lt;keyword&gt;Hypertension/epidemiology&lt;/keyword&gt;&lt;keyword&gt;Life Expectancy/*trends&lt;/keyword&gt;&lt;keyword&gt;Male&lt;/keyword&gt;&lt;keyword&gt;Malnutrition/epidemiology&lt;/keyword&gt;&lt;keyword&gt;Mortality/*trends&lt;/keyword&gt;&lt;keyword&gt;*Risk Factors&lt;/keyword&gt;&lt;keyword&gt;Socioeconomic Factors&lt;/keyword&gt;&lt;keyword&gt;Substance-Related Disorders/epidemiology&lt;/keyword&gt;&lt;/keywords&gt;&lt;dates&gt;&lt;year&gt;2020&lt;/year&gt;&lt;pub-dates&gt;&lt;date&gt;Oct 17&lt;/date&gt;&lt;/pub-dates&gt;&lt;/dates&gt;&lt;isbn&gt;1474-547X (Electronic)&amp;#xD;0140-6736 (Linking)&lt;/isbn&gt;&lt;accession-num&gt;33069327&lt;/accession-num&gt;&lt;urls&gt;&lt;related-urls&gt;&lt;url&gt;https://www.ncbi.nlm.nih.gov/pubmed/33069327&lt;/url&gt;&lt;/related-urls&gt;&lt;/urls&gt;&lt;custom2&gt;PMC7566194&lt;/custom2&gt;&lt;electronic-resource-num&gt;10.1016/S0140-6736(20)30752-2&lt;/electronic-resource-num&gt;&lt;/record&gt;&lt;/Cite&gt;&lt;/EndNote&gt;</w:delInstrText>
          </w:r>
          <w:r w:rsidRPr="00D77CA8" w:rsidDel="00460935">
            <w:fldChar w:fldCharType="separate"/>
          </w:r>
          <w:r w:rsidRPr="00D77CA8" w:rsidDel="00460935">
            <w:rPr>
              <w:noProof/>
            </w:rPr>
            <w:delText>(2)</w:delText>
          </w:r>
          <w:r w:rsidRPr="00D77CA8" w:rsidDel="00460935">
            <w:fldChar w:fldCharType="end"/>
          </w:r>
          <w:r w:rsidRPr="00D77CA8" w:rsidDel="00460935">
            <w:delText>. Hence while insufficient physical activity is a risk factor for obesity, dietary risks appear to be much more important drivers of obesity-related disease burden in KSA. Efforts by the Government and other stakeholders to tackle obesity should take a comprehensive approach, with relatively more emphasis on dietary risks.</w:delText>
          </w:r>
        </w:del>
      </w:moveFrom>
      <w:moveFromRangeEnd w:id="254"/>
    </w:p>
    <w:p w14:paraId="500CF613" w14:textId="23CE1076" w:rsidR="00172810" w:rsidRPr="00D77CA8" w:rsidDel="00A85EE4" w:rsidRDefault="00172810" w:rsidP="001D3F80">
      <w:pPr>
        <w:ind w:firstLine="0"/>
        <w:jc w:val="both"/>
        <w:rPr>
          <w:moveFrom w:id="257" w:author="David Watkins" w:date="2022-06-27T22:40:00Z"/>
        </w:rPr>
      </w:pPr>
      <w:moveFromRangeStart w:id="258" w:author="David Watkins" w:date="2022-06-27T22:40:00Z" w:name="move107262027"/>
      <w:moveFrom w:id="259" w:author="David Watkins" w:date="2022-06-27T22:40:00Z">
        <w:r w:rsidRPr="00D77CA8" w:rsidDel="00A85EE4">
          <w:t xml:space="preserve">The main challenge with tackling, insufficient physical activity, dietary risks, or both is the paucity of evidence-informed policy options. The Disease Control Priorities project recently provided recommendations for intersectoral policy action to reduce health-related risks </w:t>
        </w:r>
        <w:r w:rsidRPr="00D77CA8" w:rsidDel="00A85EE4">
          <w:fldChar w:fldCharType="begin"/>
        </w:r>
        <w:r w:rsidR="00C128C6" w:rsidDel="00A85EE4">
          <w:instrText xml:space="preserve"> ADDIN EN.CITE &lt;EndNote&gt;&lt;Cite&gt;&lt;Author&gt;Watkins&lt;/Author&gt;&lt;Year&gt;2017&lt;/Year&gt;&lt;RecNum&gt;90&lt;/RecNum&gt;&lt;DisplayText&gt;(15)&lt;/DisplayText&gt;&lt;record&gt;&lt;rec-number&gt;90&lt;/rec-number&gt;&lt;foreign-keys&gt;&lt;key app="EN" db-id="r95spfrpvra9wde9z9759501xfev9sdvx029" timestamp="1652466692"&gt;90&lt;/key&gt;&lt;/foreign-keys&gt;&lt;ref-type name="Book Section"&gt;5&lt;/ref-type&gt;&lt;contributors&gt;&lt;authors&gt;&lt;author&gt;Watkins, D. A.&lt;/author&gt;&lt;author&gt;Nugent, R.&lt;/author&gt;&lt;author&gt;Saxenian, H.&lt;/author&gt;&lt;author&gt;yamey, G.&lt;/author&gt;&lt;author&gt;Danforth, K.&lt;/author&gt;&lt;author&gt;Gonzalez-Pier, E.&lt;/author&gt;&lt;author&gt;Mock, C. N.&lt;/author&gt;&lt;author&gt;Jha, P.&lt;/author&gt;&lt;author&gt;Alwan, A.&lt;/author&gt;&lt;author&gt;Jamison, D. T.&lt;/author&gt;&lt;/authors&gt;&lt;secondary-authors&gt;&lt;author&gt;Jamison, D. T.&lt;/author&gt;&lt;author&gt;Gelband, H.&lt;/author&gt;&lt;author&gt;Horton, S.&lt;/author&gt;&lt;author&gt;Jha, P.&lt;/author&gt;&lt;author&gt;Laxminarayan, R.&lt;/author&gt;&lt;author&gt;Mock, C. N.&lt;/author&gt;&lt;author&gt;Nugent, R.&lt;/author&gt;&lt;/secondary-authors&gt;&lt;/contributors&gt;&lt;titles&gt;&lt;title&gt;Intersectoral Policy Priorities for Health&lt;/title&gt;&lt;secondary-title&gt;Disease Control Priorities, 3rd Edition. Volume 9. Disease Control Priorities: Improving Health and Reducing Poverty&lt;/secondary-title&gt;&lt;/titles&gt;&lt;dates&gt;&lt;year&gt;2017&lt;/year&gt;&lt;/dates&gt;&lt;pub-location&gt;Washington (DC) &lt;/pub-location&gt;&lt;isbn&gt;9781464805271&amp;#xD;9781464805288&lt;/isbn&gt;&lt;accession-num&gt;30212153&lt;/accession-num&gt;&lt;urls&gt;&lt;related-urls&gt;&lt;url&gt;https://www.ncbi.nlm.nih.gov/pubmed/30212153&lt;/url&gt;&lt;/related-urls&gt;&lt;/urls&gt;&lt;electronic-resource-num&gt;10.1596/978-1-4648-0527-1/pt1.ch2&lt;/electronic-resource-num&gt;&lt;language&gt;eng&lt;/language&gt;&lt;/record&gt;&lt;/Cite&gt;&lt;/EndNote&gt;</w:instrText>
        </w:r>
        <w:r w:rsidRPr="00D77CA8" w:rsidDel="00A85EE4">
          <w:fldChar w:fldCharType="separate"/>
        </w:r>
        <w:r w:rsidR="00C128C6" w:rsidDel="00A85EE4">
          <w:rPr>
            <w:noProof/>
          </w:rPr>
          <w:t>(15)</w:t>
        </w:r>
        <w:r w:rsidRPr="00D77CA8" w:rsidDel="00A85EE4">
          <w:fldChar w:fldCharType="end"/>
        </w:r>
        <w:r w:rsidRPr="00D77CA8" w:rsidDel="00A85EE4">
          <w:t xml:space="preserve">. Large-scale built-environment interventions to promote physical activity are viewed as relatively more likely to succeed than small-scale, community-based health promotion interventions, but neither have a particularly robust evidence base. </w:t>
        </w:r>
      </w:moveFrom>
    </w:p>
    <w:p w14:paraId="424DD9C1" w14:textId="335A3B8F" w:rsidR="00172810" w:rsidRPr="00D77CA8" w:rsidDel="00A85EE4" w:rsidRDefault="00172810" w:rsidP="00D77CA8">
      <w:pPr>
        <w:rPr>
          <w:moveFrom w:id="260" w:author="David Watkins" w:date="2022-06-27T22:40:00Z"/>
        </w:rPr>
      </w:pPr>
    </w:p>
    <w:p w14:paraId="7053B0B8" w14:textId="3D804AEE" w:rsidR="009B659C" w:rsidRDefault="00172810" w:rsidP="004A31B1">
      <w:pPr>
        <w:ind w:firstLine="0"/>
        <w:jc w:val="both"/>
        <w:rPr>
          <w:ins w:id="261" w:author="David Watkins" w:date="2022-06-27T21:58:00Z"/>
        </w:rPr>
      </w:pPr>
      <w:moveFrom w:id="262" w:author="David Watkins" w:date="2022-06-27T22:40:00Z">
        <w:r w:rsidRPr="00D77CA8" w:rsidDel="00A85EE4">
          <w:t>The situation in KSA is not unique; other developed countries are facing very similar policy challenges. Governments, such as KSA’s, should consider “experimenting” with different urban planning, transportation, and infrastructure-related policies that have the potential to incentivize physical activity, and they should prospectively evaluate these policies using rigorous scientific methods. Ambitious policy experimentation could allow these governments to become international exemplars in obesity and NCD prevention.</w:t>
        </w:r>
      </w:moveFrom>
      <w:moveFromRangeEnd w:id="258"/>
    </w:p>
    <w:p w14:paraId="3A85CE4B" w14:textId="36095F5F" w:rsidR="00460935" w:rsidRDefault="00460935" w:rsidP="00460935">
      <w:pPr>
        <w:pStyle w:val="Heading1"/>
        <w:rPr>
          <w:ins w:id="263" w:author="David Watkins" w:date="2022-06-27T23:19:00Z"/>
        </w:rPr>
      </w:pPr>
      <w:ins w:id="264" w:author="David Watkins" w:date="2022-06-27T23:18:00Z">
        <w:r>
          <w:t>Conclusion</w:t>
        </w:r>
        <w:r>
          <w:tab/>
        </w:r>
      </w:ins>
    </w:p>
    <w:p w14:paraId="209C9023" w14:textId="0494569F" w:rsidR="00460935" w:rsidRPr="00460935" w:rsidRDefault="00460935" w:rsidP="00460935">
      <w:pPr>
        <w:ind w:firstLine="0"/>
        <w:rPr>
          <w:ins w:id="265" w:author="David Watkins" w:date="2022-06-27T23:18:00Z"/>
        </w:rPr>
        <w:pPrChange w:id="266" w:author="David Watkins" w:date="2022-06-27T23:19:00Z">
          <w:pPr>
            <w:pStyle w:val="Heading1"/>
          </w:pPr>
        </w:pPrChange>
      </w:pPr>
      <w:ins w:id="267" w:author="David Watkins" w:date="2022-06-27T23:19:00Z">
        <w:r w:rsidRPr="00477FBD">
          <w:rPr>
            <w:highlight w:val="yellow"/>
            <w:rPrChange w:id="268" w:author="David Watkins" w:date="2022-06-27T23:24:00Z">
              <w:rPr/>
            </w:rPrChange>
          </w:rPr>
          <w:t>If no additional action is taken, insufficient physical activity could lead to an excess of ###</w:t>
        </w:r>
        <w:r w:rsidR="00477FBD" w:rsidRPr="00477FBD">
          <w:rPr>
            <w:highlight w:val="yellow"/>
            <w:rPrChange w:id="269" w:author="David Watkins" w:date="2022-06-27T23:24:00Z">
              <w:rPr/>
            </w:rPrChange>
          </w:rPr>
          <w:t xml:space="preserve"> to ### deaths</w:t>
        </w:r>
      </w:ins>
      <w:ins w:id="270" w:author="David Watkins" w:date="2022-06-27T23:20:00Z">
        <w:r w:rsidR="00477FBD" w:rsidRPr="00477FBD">
          <w:rPr>
            <w:highlight w:val="yellow"/>
            <w:rPrChange w:id="271" w:author="David Watkins" w:date="2022-06-27T23:24:00Z">
              <w:rPr/>
            </w:rPrChange>
          </w:rPr>
          <w:t xml:space="preserve"> and ### to ### DALYs</w:t>
        </w:r>
      </w:ins>
      <w:ins w:id="272" w:author="David Watkins" w:date="2022-06-27T23:19:00Z">
        <w:r w:rsidR="00477FBD" w:rsidRPr="00477FBD">
          <w:rPr>
            <w:highlight w:val="yellow"/>
            <w:rPrChange w:id="273" w:author="David Watkins" w:date="2022-06-27T23:24:00Z">
              <w:rPr/>
            </w:rPrChange>
          </w:rPr>
          <w:t xml:space="preserve"> in KSA between 2023 and 2040. The </w:t>
        </w:r>
      </w:ins>
      <w:ins w:id="274" w:author="David Watkins" w:date="2022-06-27T23:20:00Z">
        <w:r w:rsidR="00477FBD" w:rsidRPr="00477FBD">
          <w:rPr>
            <w:highlight w:val="yellow"/>
            <w:rPrChange w:id="275" w:author="David Watkins" w:date="2022-06-27T23:24:00Z">
              <w:rPr/>
            </w:rPrChange>
          </w:rPr>
          <w:t>economic value of these health losses could be as high as ##% to ##% of GDP.</w:t>
        </w:r>
        <w:r w:rsidR="00477FBD">
          <w:t xml:space="preserve"> Tackling physical inactiv</w:t>
        </w:r>
      </w:ins>
      <w:ins w:id="276" w:author="David Watkins" w:date="2022-06-27T23:21:00Z">
        <w:r w:rsidR="00477FBD">
          <w:t xml:space="preserve">ity </w:t>
        </w:r>
      </w:ins>
      <w:ins w:id="277" w:author="David Watkins" w:date="2022-06-27T23:23:00Z">
        <w:r w:rsidR="00477FBD">
          <w:t xml:space="preserve">in KSA </w:t>
        </w:r>
      </w:ins>
      <w:ins w:id="278" w:author="David Watkins" w:date="2022-06-27T23:21:00Z">
        <w:r w:rsidR="00477FBD">
          <w:t>will require multisectoral approaches</w:t>
        </w:r>
      </w:ins>
      <w:ins w:id="279" w:author="David Watkins" w:date="2022-06-27T23:23:00Z">
        <w:r w:rsidR="00477FBD">
          <w:t xml:space="preserve"> that will probably include a rethinking of transportation systems</w:t>
        </w:r>
      </w:ins>
      <w:ins w:id="280" w:author="David Watkins" w:date="2022-06-27T23:24:00Z">
        <w:r w:rsidR="00477FBD">
          <w:t xml:space="preserve"> and</w:t>
        </w:r>
      </w:ins>
      <w:ins w:id="281" w:author="David Watkins" w:date="2022-06-27T23:23:00Z">
        <w:r w:rsidR="00477FBD">
          <w:t xml:space="preserve"> urban </w:t>
        </w:r>
      </w:ins>
      <w:ins w:id="282" w:author="David Watkins" w:date="2022-06-27T23:24:00Z">
        <w:r w:rsidR="00477FBD">
          <w:t>planning</w:t>
        </w:r>
      </w:ins>
      <w:ins w:id="283" w:author="David Watkins" w:date="2022-06-27T23:21:00Z">
        <w:r w:rsidR="00477FBD">
          <w:t>. Given the lack of robust</w:t>
        </w:r>
      </w:ins>
      <w:ins w:id="284" w:author="David Watkins" w:date="2022-06-27T23:22:00Z">
        <w:r w:rsidR="00477FBD">
          <w:t xml:space="preserve"> </w:t>
        </w:r>
      </w:ins>
      <w:ins w:id="285" w:author="David Watkins" w:date="2022-06-27T23:21:00Z">
        <w:r w:rsidR="00477FBD">
          <w:t xml:space="preserve">evidence on interventions to improve physical activity, there </w:t>
        </w:r>
      </w:ins>
      <w:ins w:id="286" w:author="David Watkins" w:date="2022-06-27T23:22:00Z">
        <w:r w:rsidR="00477FBD">
          <w:t>is an opportunity for the Government to experiment with policies and rigorously evaluate their effectiveness and costs, contributing significantly to the</w:t>
        </w:r>
      </w:ins>
      <w:ins w:id="287" w:author="David Watkins" w:date="2022-06-27T23:24:00Z">
        <w:r w:rsidR="00477FBD">
          <w:t xml:space="preserve"> international</w:t>
        </w:r>
      </w:ins>
      <w:ins w:id="288" w:author="David Watkins" w:date="2022-06-27T23:22:00Z">
        <w:r w:rsidR="00477FBD">
          <w:t xml:space="preserve"> evidence base.</w:t>
        </w:r>
      </w:ins>
      <w:ins w:id="289" w:author="David Watkins" w:date="2022-06-27T23:21:00Z">
        <w:r w:rsidR="00477FBD">
          <w:t xml:space="preserve"> </w:t>
        </w:r>
      </w:ins>
    </w:p>
    <w:p w14:paraId="2EC9338F" w14:textId="23398297" w:rsidR="00172810" w:rsidRPr="00D77CA8" w:rsidRDefault="00172810" w:rsidP="004A31B1">
      <w:pPr>
        <w:ind w:firstLine="0"/>
        <w:jc w:val="both"/>
      </w:pPr>
      <w:r w:rsidRPr="00D77CA8">
        <w:br w:type="page"/>
      </w:r>
    </w:p>
    <w:p w14:paraId="77CBB802" w14:textId="77777777" w:rsidR="00172810" w:rsidRPr="00D77CA8" w:rsidRDefault="00172810" w:rsidP="00D77CA8"/>
    <w:p w14:paraId="649A97A5" w14:textId="798855FF" w:rsidR="00172810" w:rsidRPr="00172810" w:rsidRDefault="00757435" w:rsidP="00D77CA8">
      <w:pPr>
        <w:pStyle w:val="Heading1"/>
      </w:pPr>
      <w:bookmarkStart w:id="290" w:name="_Toc103843511"/>
      <w:r w:rsidRPr="00D55128">
        <w:t>References</w:t>
      </w:r>
      <w:bookmarkEnd w:id="290"/>
    </w:p>
    <w:p w14:paraId="1902F3A1" w14:textId="77777777" w:rsidR="0050002F" w:rsidRPr="0050002F" w:rsidRDefault="004A6BE9" w:rsidP="0050002F">
      <w:pPr>
        <w:pStyle w:val="EndNoteBibliography"/>
        <w:ind w:firstLine="0"/>
        <w:rPr>
          <w:noProof/>
        </w:rPr>
      </w:pPr>
      <w:r w:rsidRPr="00D77CA8">
        <w:fldChar w:fldCharType="begin"/>
      </w:r>
      <w:r w:rsidRPr="00D77CA8">
        <w:instrText xml:space="preserve"> ADDIN EN.REFLIST </w:instrText>
      </w:r>
      <w:r w:rsidRPr="00D77CA8">
        <w:fldChar w:fldCharType="separate"/>
      </w:r>
      <w:r w:rsidR="0050002F" w:rsidRPr="0050002F">
        <w:rPr>
          <w:noProof/>
        </w:rPr>
        <w:t>1.</w:t>
      </w:r>
      <w:r w:rsidR="0050002F" w:rsidRPr="0050002F">
        <w:rPr>
          <w:noProof/>
        </w:rPr>
        <w:tab/>
        <w:t>GBD 2019 Diseases and Injuries Collaborators. Global burden of 369 diseases and injuries in 204 countries and territories, 1990-2019: a systematic analysis for the Global Burden of Disease Study 2019. Lancet. 2020;396(10258):1204-22.</w:t>
      </w:r>
    </w:p>
    <w:p w14:paraId="093093BB" w14:textId="77777777" w:rsidR="0050002F" w:rsidRPr="0050002F" w:rsidRDefault="0050002F" w:rsidP="0050002F">
      <w:pPr>
        <w:pStyle w:val="EndNoteBibliography"/>
        <w:ind w:firstLine="0"/>
        <w:rPr>
          <w:noProof/>
        </w:rPr>
      </w:pPr>
      <w:r w:rsidRPr="0050002F">
        <w:rPr>
          <w:noProof/>
        </w:rPr>
        <w:t>2.</w:t>
      </w:r>
      <w:r w:rsidRPr="0050002F">
        <w:rPr>
          <w:noProof/>
        </w:rPr>
        <w:tab/>
        <w:t>GBD 2019 Risk Factors Collaborators. Global burden of 87 risk factors in 204 countries and territories, 1990-2019: a systematic analysis for the Global Burden of Disease Study 2019. Lancet. 2020;396(10258):1223-49.</w:t>
      </w:r>
    </w:p>
    <w:p w14:paraId="3C8B8ECC" w14:textId="0D86AD21" w:rsidR="0050002F" w:rsidRPr="0050002F" w:rsidRDefault="0050002F" w:rsidP="0050002F">
      <w:pPr>
        <w:pStyle w:val="EndNoteBibliography"/>
        <w:ind w:firstLine="0"/>
        <w:rPr>
          <w:noProof/>
        </w:rPr>
      </w:pPr>
      <w:r w:rsidRPr="0050002F">
        <w:rPr>
          <w:noProof/>
        </w:rPr>
        <w:t>3.</w:t>
      </w:r>
      <w:r w:rsidRPr="0050002F">
        <w:rPr>
          <w:noProof/>
        </w:rPr>
        <w:tab/>
        <w:t xml:space="preserve">World Health Organization. Global Health Observatory 2022 [Available from: </w:t>
      </w:r>
      <w:hyperlink r:id="rId21" w:history="1">
        <w:r w:rsidRPr="0050002F">
          <w:rPr>
            <w:rStyle w:val="Hyperlink"/>
            <w:noProof/>
          </w:rPr>
          <w:t>https://www.who.int/data/gho</w:t>
        </w:r>
      </w:hyperlink>
      <w:r w:rsidRPr="0050002F">
        <w:rPr>
          <w:noProof/>
        </w:rPr>
        <w:t>.</w:t>
      </w:r>
    </w:p>
    <w:p w14:paraId="70F6854A" w14:textId="77777777" w:rsidR="0050002F" w:rsidRPr="0050002F" w:rsidRDefault="0050002F" w:rsidP="0050002F">
      <w:pPr>
        <w:pStyle w:val="EndNoteBibliography"/>
        <w:ind w:firstLine="0"/>
        <w:rPr>
          <w:noProof/>
        </w:rPr>
      </w:pPr>
      <w:r w:rsidRPr="0050002F">
        <w:rPr>
          <w:noProof/>
        </w:rPr>
        <w:t>4.</w:t>
      </w:r>
      <w:r w:rsidRPr="0050002F">
        <w:rPr>
          <w:noProof/>
        </w:rPr>
        <w:tab/>
        <w:t>Ng SW, Popkin BM. Time use and physical activity: a shift away from movement across the globe. Obes Rev. 2012;13(8):659-80.</w:t>
      </w:r>
    </w:p>
    <w:p w14:paraId="04136B0C" w14:textId="77777777" w:rsidR="0050002F" w:rsidRPr="0050002F" w:rsidRDefault="0050002F" w:rsidP="0050002F">
      <w:pPr>
        <w:pStyle w:val="EndNoteBibliography"/>
        <w:ind w:firstLine="0"/>
        <w:rPr>
          <w:noProof/>
        </w:rPr>
      </w:pPr>
      <w:r w:rsidRPr="0050002F">
        <w:rPr>
          <w:noProof/>
        </w:rPr>
        <w:t>5.</w:t>
      </w:r>
      <w:r w:rsidRPr="0050002F">
        <w:rPr>
          <w:noProof/>
        </w:rPr>
        <w:tab/>
        <w:t>World Health Organization. WHO guide to identifying the economic consequences of disease and injury. In: Financing DoHS, editor. Geneva: World Health Organization; 2009.</w:t>
      </w:r>
    </w:p>
    <w:p w14:paraId="28D3D72C" w14:textId="77777777" w:rsidR="0050002F" w:rsidRPr="0050002F" w:rsidRDefault="0050002F" w:rsidP="0050002F">
      <w:pPr>
        <w:pStyle w:val="EndNoteBibliography"/>
        <w:ind w:firstLine="0"/>
        <w:rPr>
          <w:noProof/>
        </w:rPr>
      </w:pPr>
      <w:r w:rsidRPr="0050002F">
        <w:rPr>
          <w:noProof/>
        </w:rPr>
        <w:t>6.</w:t>
      </w:r>
      <w:r w:rsidRPr="0050002F">
        <w:rPr>
          <w:noProof/>
        </w:rPr>
        <w:tab/>
        <w:t>Bull F, Goenka S, Lambert V, Pratt M. Physical Activity for the Prevention of Cardiometabolic Disease. In: Prabhakaran D, Anand S, Gaziano TA, Mbanya JC, Wu Y, Nugent R, editors. Disease Control Priorities, 3rd Edition Volume 5 Cardiovascular, Respiratory, and Related Disorders. Washington (DC) 2017.</w:t>
      </w:r>
    </w:p>
    <w:p w14:paraId="2B7350A9" w14:textId="6CA09A77" w:rsidR="0050002F" w:rsidRPr="0050002F" w:rsidRDefault="0050002F" w:rsidP="0050002F">
      <w:pPr>
        <w:pStyle w:val="EndNoteBibliography"/>
        <w:ind w:firstLine="0"/>
        <w:rPr>
          <w:noProof/>
        </w:rPr>
      </w:pPr>
      <w:r w:rsidRPr="0050002F">
        <w:rPr>
          <w:noProof/>
        </w:rPr>
        <w:t>7.</w:t>
      </w:r>
      <w:r w:rsidRPr="0050002F">
        <w:rPr>
          <w:noProof/>
        </w:rPr>
        <w:tab/>
        <w:t xml:space="preserve">National Cancer Institute. Physical activity and cancer. Bethesda, MD: National Institutes of Health; 2020 [Available from: </w:t>
      </w:r>
      <w:hyperlink r:id="rId22" w:history="1">
        <w:r w:rsidRPr="0050002F">
          <w:rPr>
            <w:rStyle w:val="Hyperlink"/>
            <w:noProof/>
          </w:rPr>
          <w:t>https://www.cancer.gov/about-cancer/causes-prevention/risk/obesity/physical-activity-fact-sheet</w:t>
        </w:r>
      </w:hyperlink>
      <w:r w:rsidRPr="0050002F">
        <w:rPr>
          <w:noProof/>
        </w:rPr>
        <w:t>.</w:t>
      </w:r>
    </w:p>
    <w:p w14:paraId="51AC778C" w14:textId="77777777" w:rsidR="0050002F" w:rsidRPr="0050002F" w:rsidRDefault="0050002F" w:rsidP="0050002F">
      <w:pPr>
        <w:pStyle w:val="EndNoteBibliography"/>
        <w:ind w:firstLine="0"/>
        <w:rPr>
          <w:noProof/>
        </w:rPr>
      </w:pPr>
      <w:r w:rsidRPr="0050002F">
        <w:rPr>
          <w:noProof/>
        </w:rPr>
        <w:t>8.</w:t>
      </w:r>
      <w:r w:rsidRPr="0050002F">
        <w:rPr>
          <w:noProof/>
        </w:rPr>
        <w:tab/>
        <w:t>Kyu HH, Bachman VF, Alexander LT, Mumford JE, Afshin A, Estep K, et al. Physical activity and risk of breast cancer, colon cancer, diabetes, ischemic heart disease, and ischemic stroke events: systematic review and dose-response meta-analysis for the Global Burden of Disease Study 2013. BMJ. 2016;354:i3857.</w:t>
      </w:r>
    </w:p>
    <w:p w14:paraId="5534BBB2" w14:textId="77777777" w:rsidR="0050002F" w:rsidRPr="0050002F" w:rsidRDefault="0050002F" w:rsidP="0050002F">
      <w:pPr>
        <w:pStyle w:val="EndNoteBibliography"/>
        <w:ind w:firstLine="0"/>
        <w:rPr>
          <w:noProof/>
        </w:rPr>
      </w:pPr>
      <w:r w:rsidRPr="0050002F">
        <w:rPr>
          <w:noProof/>
        </w:rPr>
        <w:t>9.</w:t>
      </w:r>
      <w:r w:rsidRPr="0050002F">
        <w:rPr>
          <w:noProof/>
        </w:rPr>
        <w:tab/>
        <w:t>Hammitt JK, Morfeld P, Tuomisto JT, Erren TC. Premature Deaths, Statistical Lives, and Years of Life Lost: Identification, Quantification, and Valuation of Mortality Risks. Risk Anal. 2020;40(4):674-95.</w:t>
      </w:r>
    </w:p>
    <w:p w14:paraId="57E31C71" w14:textId="77777777" w:rsidR="0050002F" w:rsidRPr="0050002F" w:rsidRDefault="0050002F" w:rsidP="0050002F">
      <w:pPr>
        <w:pStyle w:val="EndNoteBibliography"/>
        <w:ind w:firstLine="0"/>
        <w:rPr>
          <w:noProof/>
        </w:rPr>
      </w:pPr>
      <w:r w:rsidRPr="0050002F">
        <w:rPr>
          <w:noProof/>
        </w:rPr>
        <w:t>10.</w:t>
      </w:r>
      <w:r w:rsidRPr="0050002F">
        <w:rPr>
          <w:noProof/>
        </w:rPr>
        <w:tab/>
        <w:t>NCD Countdown collaborators. NCD Countdown 2030: efficient pathways and strategic investments to accelerate progress towards the Sustainable Development Goal target 3.4 in low-income and middle-income countries. Lancet. 2022;399(10331):1266-78.</w:t>
      </w:r>
    </w:p>
    <w:p w14:paraId="23135C40" w14:textId="77777777" w:rsidR="0050002F" w:rsidRPr="0050002F" w:rsidRDefault="0050002F" w:rsidP="0050002F">
      <w:pPr>
        <w:pStyle w:val="EndNoteBibliography"/>
        <w:ind w:firstLine="0"/>
        <w:rPr>
          <w:noProof/>
        </w:rPr>
      </w:pPr>
      <w:r w:rsidRPr="0050002F">
        <w:rPr>
          <w:noProof/>
        </w:rPr>
        <w:t>11.</w:t>
      </w:r>
      <w:r w:rsidRPr="0050002F">
        <w:rPr>
          <w:noProof/>
        </w:rPr>
        <w:tab/>
        <w:t>Bauman A, Bull F, Chey T, Craig CL, Ainsworth BE, Sallis JF, et al. The International Prevalence Study on Physical Activity: results from 20 countries. Int J Behav Nutr Phys Act. 2009;6:21.</w:t>
      </w:r>
    </w:p>
    <w:p w14:paraId="2C5A07AE" w14:textId="77777777" w:rsidR="0050002F" w:rsidRPr="0050002F" w:rsidRDefault="0050002F" w:rsidP="0050002F">
      <w:pPr>
        <w:pStyle w:val="EndNoteBibliography"/>
        <w:ind w:firstLine="0"/>
        <w:rPr>
          <w:noProof/>
        </w:rPr>
      </w:pPr>
      <w:r w:rsidRPr="0050002F">
        <w:rPr>
          <w:noProof/>
        </w:rPr>
        <w:t>12.</w:t>
      </w:r>
      <w:r w:rsidRPr="0050002F">
        <w:rPr>
          <w:noProof/>
        </w:rPr>
        <w:tab/>
        <w:t>Nikitara K, Odani S, Demenagas N, Rachiotis G, Symvoulakis E, Vardavas C. Prevalence and correlates of physical inactivity in adults across 28 European countries. Eur J Public Health. 2021;31(4):840-5.</w:t>
      </w:r>
    </w:p>
    <w:p w14:paraId="41BFC1F5" w14:textId="77777777" w:rsidR="0050002F" w:rsidRPr="0050002F" w:rsidRDefault="0050002F" w:rsidP="0050002F">
      <w:pPr>
        <w:pStyle w:val="EndNoteBibliography"/>
        <w:ind w:firstLine="0"/>
        <w:rPr>
          <w:noProof/>
        </w:rPr>
      </w:pPr>
      <w:r w:rsidRPr="0050002F">
        <w:rPr>
          <w:noProof/>
        </w:rPr>
        <w:t>13.</w:t>
      </w:r>
      <w:r w:rsidRPr="0050002F">
        <w:rPr>
          <w:noProof/>
        </w:rPr>
        <w:tab/>
        <w:t>General Authority for Statistics (GASTAT). Household Sport Practice Survey Bulletin. Riyadh: GASTAT; 2019.</w:t>
      </w:r>
    </w:p>
    <w:p w14:paraId="26145F85" w14:textId="77777777" w:rsidR="0050002F" w:rsidRPr="0050002F" w:rsidRDefault="0050002F" w:rsidP="0050002F">
      <w:pPr>
        <w:pStyle w:val="EndNoteBibliography"/>
        <w:ind w:firstLine="0"/>
        <w:rPr>
          <w:noProof/>
        </w:rPr>
      </w:pPr>
      <w:r w:rsidRPr="0050002F">
        <w:rPr>
          <w:noProof/>
        </w:rPr>
        <w:t>14.</w:t>
      </w:r>
      <w:r w:rsidRPr="0050002F">
        <w:rPr>
          <w:noProof/>
        </w:rPr>
        <w:tab/>
        <w:t>Jamison DT, Summers LH, Alleyne G, Arrow KJ, Berkley S, Binagwaho A, et al. Global health 2035: a world converging within a generation. Lancet. 2013;382(9908):1898-955.</w:t>
      </w:r>
    </w:p>
    <w:p w14:paraId="63F94E0E" w14:textId="77777777" w:rsidR="0050002F" w:rsidRPr="0050002F" w:rsidRDefault="0050002F" w:rsidP="0050002F">
      <w:pPr>
        <w:pStyle w:val="EndNoteBibliography"/>
        <w:ind w:firstLine="0"/>
        <w:rPr>
          <w:noProof/>
        </w:rPr>
      </w:pPr>
      <w:r w:rsidRPr="0050002F">
        <w:rPr>
          <w:noProof/>
        </w:rPr>
        <w:lastRenderedPageBreak/>
        <w:t>15.</w:t>
      </w:r>
      <w:r w:rsidRPr="0050002F">
        <w:rPr>
          <w:noProof/>
        </w:rPr>
        <w:tab/>
        <w:t>of UNITFotPaC, Noncommunicable Diseases. The investment case for noncommunicable disease prevention and control In the Kingdom of Saudi Arabia: return on investment analysis &amp; institutional and context analysis. Geneva: World Health Organization; 2018.</w:t>
      </w:r>
    </w:p>
    <w:p w14:paraId="3B2EFC56" w14:textId="77777777" w:rsidR="0050002F" w:rsidRPr="0050002F" w:rsidRDefault="0050002F" w:rsidP="0050002F">
      <w:pPr>
        <w:pStyle w:val="EndNoteBibliography"/>
        <w:ind w:firstLine="0"/>
        <w:rPr>
          <w:noProof/>
        </w:rPr>
      </w:pPr>
      <w:r w:rsidRPr="0050002F">
        <w:rPr>
          <w:noProof/>
        </w:rPr>
        <w:t>16.</w:t>
      </w:r>
      <w:r w:rsidRPr="0050002F">
        <w:rPr>
          <w:noProof/>
        </w:rPr>
        <w:tab/>
        <w:t>Malkin J, Finkelstein E, Baid D, Alqunaibet A, Almudarra S, Herbst CH, et al. Impact of noncommunicable diseases on direct medical costs and worker productivity, Saudi Arabia. East Mediterr Health J. 2022;28(4):296-301.</w:t>
      </w:r>
    </w:p>
    <w:p w14:paraId="726750CA" w14:textId="77777777" w:rsidR="0050002F" w:rsidRPr="0050002F" w:rsidRDefault="0050002F" w:rsidP="0050002F">
      <w:pPr>
        <w:pStyle w:val="EndNoteBibliography"/>
        <w:ind w:firstLine="0"/>
        <w:rPr>
          <w:noProof/>
        </w:rPr>
      </w:pPr>
      <w:r w:rsidRPr="0050002F">
        <w:rPr>
          <w:noProof/>
        </w:rPr>
        <w:t>17.</w:t>
      </w:r>
      <w:r w:rsidRPr="0050002F">
        <w:rPr>
          <w:noProof/>
        </w:rPr>
        <w:tab/>
        <w:t>Bloom DE, Cafiero ET, Jané-Llopis E, Abrahams-Gessel S, Bloom LR, Fathima S, Feigl, A.B., , et al. The global economic burden of noncommunicable diseases. Geneva: World Economic Forum; 2011.</w:t>
      </w:r>
    </w:p>
    <w:p w14:paraId="220B0B6D" w14:textId="77777777" w:rsidR="0050002F" w:rsidRPr="0050002F" w:rsidRDefault="0050002F" w:rsidP="0050002F">
      <w:pPr>
        <w:pStyle w:val="EndNoteBibliography"/>
        <w:ind w:firstLine="0"/>
        <w:rPr>
          <w:noProof/>
        </w:rPr>
      </w:pPr>
      <w:r w:rsidRPr="0050002F">
        <w:rPr>
          <w:noProof/>
        </w:rPr>
        <w:t>18.</w:t>
      </w:r>
      <w:r w:rsidRPr="0050002F">
        <w:rPr>
          <w:noProof/>
        </w:rPr>
        <w:tab/>
        <w:t>WHO. WHO guide to identifying the economic consequences of disease and injury. Geneva: World Health Organization; 2009.</w:t>
      </w:r>
    </w:p>
    <w:p w14:paraId="29FFF23E" w14:textId="77777777" w:rsidR="0050002F" w:rsidRPr="0050002F" w:rsidRDefault="0050002F" w:rsidP="0050002F">
      <w:pPr>
        <w:pStyle w:val="EndNoteBibliography"/>
        <w:ind w:firstLine="0"/>
        <w:rPr>
          <w:noProof/>
        </w:rPr>
      </w:pPr>
      <w:r w:rsidRPr="0050002F">
        <w:rPr>
          <w:noProof/>
        </w:rPr>
        <w:t>19.</w:t>
      </w:r>
      <w:r w:rsidRPr="0050002F">
        <w:rPr>
          <w:noProof/>
        </w:rPr>
        <w:tab/>
        <w:t>Watkins DA, Nugent R, Saxenian H, yamey G, Danforth K, Gonzalez-Pier E, et al. Intersectoral Policy Priorities for Health. In: Jamison DT, Gelband H, Horton S, Jha P, Laxminarayan R, Mock CN, et al., editors. Disease Control Priorities, 3rd Edition Volume 9 Disease Control Priorities: Improving Health and Reducing Poverty. Washington (DC) 2017.</w:t>
      </w:r>
    </w:p>
    <w:p w14:paraId="5A50D1ED" w14:textId="77777777" w:rsidR="0050002F" w:rsidRPr="0050002F" w:rsidRDefault="0050002F" w:rsidP="0050002F">
      <w:pPr>
        <w:pStyle w:val="EndNoteBibliography"/>
        <w:ind w:firstLine="0"/>
        <w:rPr>
          <w:noProof/>
        </w:rPr>
      </w:pPr>
      <w:r w:rsidRPr="0050002F">
        <w:rPr>
          <w:noProof/>
        </w:rPr>
        <w:t>20.</w:t>
      </w:r>
      <w:r w:rsidRPr="0050002F">
        <w:rPr>
          <w:noProof/>
        </w:rPr>
        <w:tab/>
        <w:t>Watkins D. Policy options for tackling diet-related noncommunicable diseases. Bull World Health Organ. 2019;97(7):442-A.</w:t>
      </w:r>
    </w:p>
    <w:p w14:paraId="03FBB940" w14:textId="351AA5A1" w:rsidR="00485089" w:rsidRPr="00D77CA8" w:rsidRDefault="004A6BE9" w:rsidP="00D77CA8">
      <w:r w:rsidRPr="00D77CA8">
        <w:fldChar w:fldCharType="end"/>
      </w:r>
    </w:p>
    <w:sectPr w:rsidR="00485089" w:rsidRPr="00D77CA8" w:rsidSect="001142DC">
      <w:footerReference w:type="even" r:id="rId23"/>
      <w:footerReference w:type="default" r:id="rId24"/>
      <w:headerReference w:type="first" r:id="rId25"/>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 w:author="David Watkins" w:date="2022-06-27T23:30:00Z" w:initials="DW">
    <w:p w14:paraId="02AC71A8" w14:textId="3AF91232" w:rsidR="0050002F" w:rsidRDefault="0050002F">
      <w:pPr>
        <w:pStyle w:val="CommentText"/>
      </w:pPr>
      <w:r>
        <w:rPr>
          <w:rStyle w:val="CommentReference"/>
        </w:rPr>
        <w:annotationRef/>
      </w:r>
      <w:r>
        <w:t>David to fill in with final #s</w:t>
      </w:r>
    </w:p>
  </w:comment>
  <w:comment w:id="28" w:author="Microsoft account" w:date="2022-06-10T15:19:00Z" w:initials="Ma">
    <w:p w14:paraId="0367E4D2" w14:textId="00304D60" w:rsidR="004C2C98" w:rsidRDefault="004C2C98">
      <w:pPr>
        <w:pStyle w:val="CommentText"/>
      </w:pPr>
      <w:r>
        <w:rPr>
          <w:rStyle w:val="CommentReference"/>
        </w:rPr>
        <w:annotationRef/>
      </w:r>
      <w:r>
        <w:t>Article!!!</w:t>
      </w:r>
    </w:p>
  </w:comment>
  <w:comment w:id="59" w:author="David Watkins" w:date="2022-06-27T21:06:00Z" w:initials="DW">
    <w:p w14:paraId="2562ABC1" w14:textId="03B43293" w:rsidR="00721A37" w:rsidRDefault="00721A37">
      <w:pPr>
        <w:pStyle w:val="CommentText"/>
      </w:pPr>
      <w:r>
        <w:rPr>
          <w:rStyle w:val="CommentReference"/>
        </w:rPr>
        <w:annotationRef/>
      </w:r>
      <w:r>
        <w:t>Sarah: could you fill this number in?</w:t>
      </w:r>
    </w:p>
  </w:comment>
  <w:comment w:id="81" w:author="David Watkins" w:date="2022-06-27T21:46:00Z" w:initials="DW">
    <w:p w14:paraId="3BCC6C8F" w14:textId="459F1AEA" w:rsidR="00572FF3" w:rsidRDefault="00572FF3">
      <w:pPr>
        <w:pStyle w:val="CommentText"/>
      </w:pPr>
      <w:r>
        <w:rPr>
          <w:rStyle w:val="CommentReference"/>
        </w:rPr>
        <w:annotationRef/>
      </w:r>
      <w:r>
        <w:t xml:space="preserve">For example, for breast cancer the AABS RRs are 1 and 0.987, so the value used in our model would be </w:t>
      </w:r>
      <w:r w:rsidR="006C0293">
        <w:t>0.9935.</w:t>
      </w:r>
      <w:r>
        <w:t xml:space="preserve"> </w:t>
      </w:r>
    </w:p>
  </w:comment>
  <w:comment w:id="93" w:author="David Watkins" w:date="2022-06-27T21:48:00Z" w:initials="DW">
    <w:p w14:paraId="4576CEBD" w14:textId="52EDA8DE" w:rsidR="006C0293" w:rsidRDefault="006C0293">
      <w:pPr>
        <w:pStyle w:val="CommentText"/>
      </w:pPr>
      <w:r>
        <w:rPr>
          <w:rStyle w:val="CommentReference"/>
        </w:rPr>
        <w:annotationRef/>
      </w:r>
      <w:proofErr w:type="spellStart"/>
      <w:proofErr w:type="gramStart"/>
      <w:r>
        <w:t>Lets</w:t>
      </w:r>
      <w:proofErr w:type="spellEnd"/>
      <w:proofErr w:type="gramEnd"/>
      <w:r>
        <w:t xml:space="preserve"> change this to 600-1800, factoring in </w:t>
      </w:r>
      <w:proofErr w:type="spellStart"/>
      <w:r>
        <w:t>Hazzaa’s</w:t>
      </w:r>
      <w:proofErr w:type="spellEnd"/>
      <w:r>
        <w:t xml:space="preserve"> comment that 1800 is the upper limit of moderate. We can then use the RR for 1200 in the analysis. </w:t>
      </w:r>
      <w:proofErr w:type="gramStart"/>
      <w:r>
        <w:t>So</w:t>
      </w:r>
      <w:proofErr w:type="gramEnd"/>
      <w:r>
        <w:t xml:space="preserve"> for breast cancer AABS RR is 0.974.</w:t>
      </w:r>
    </w:p>
  </w:comment>
  <w:comment w:id="91" w:author="Microsoft account" w:date="2022-06-10T14:27:00Z" w:initials="Ma">
    <w:p w14:paraId="5CB8C425" w14:textId="5FC3905F" w:rsidR="006E5627" w:rsidRDefault="006E5627" w:rsidP="00F24BC0">
      <w:pPr>
        <w:pStyle w:val="CommentText"/>
      </w:pPr>
      <w:r>
        <w:rPr>
          <w:rStyle w:val="CommentReference"/>
        </w:rPr>
        <w:annotationRef/>
      </w:r>
      <w:r>
        <w:t xml:space="preserve">This seems very high (unrealistic) level of PA. It is an equivalent of 10 hours of moderate-intensity PA per week. </w:t>
      </w:r>
      <w:proofErr w:type="gramStart"/>
      <w:r w:rsidR="00F24BC0">
        <w:t>Assuming that</w:t>
      </w:r>
      <w:proofErr w:type="gramEnd"/>
      <w:r w:rsidR="00F24BC0">
        <w:t xml:space="preserve"> t</w:t>
      </w:r>
      <w:r>
        <w:t xml:space="preserve">he </w:t>
      </w:r>
      <w:r w:rsidR="00F24BC0">
        <w:t>optimal</w:t>
      </w:r>
      <w:r>
        <w:t xml:space="preserve"> level of the WHO recommendations for health-enhancing moderate PA = 60 minutes of daily PA</w:t>
      </w:r>
      <w:r w:rsidR="00F24BC0">
        <w:t xml:space="preserve"> (as oppose of 30 min</w:t>
      </w:r>
      <w:r w:rsidR="00BE3979">
        <w:t>/day,</w:t>
      </w:r>
      <w:r w:rsidR="00F24BC0">
        <w:t xml:space="preserve"> or double the volume of minimal PA)</w:t>
      </w:r>
      <w:r>
        <w:t xml:space="preserve">, or </w:t>
      </w:r>
      <w:r w:rsidR="00F24BC0">
        <w:t xml:space="preserve">420 minutes per week, then the total moderate intensity activity energy expenditure would be 1680 MET-min/week. </w:t>
      </w:r>
    </w:p>
    <w:p w14:paraId="1880684B" w14:textId="77777777" w:rsidR="00F13727" w:rsidRDefault="00F13727" w:rsidP="00F24BC0">
      <w:pPr>
        <w:pStyle w:val="CommentText"/>
      </w:pPr>
    </w:p>
    <w:p w14:paraId="112DD5F2" w14:textId="02677C7E" w:rsidR="00F13727" w:rsidRDefault="00F13727" w:rsidP="00F24BC0">
      <w:pPr>
        <w:pStyle w:val="CommentText"/>
      </w:pPr>
      <w:proofErr w:type="spellStart"/>
      <w:r>
        <w:t>Hazzaa</w:t>
      </w:r>
      <w:proofErr w:type="spellEnd"/>
    </w:p>
  </w:comment>
  <w:comment w:id="92" w:author="David Watkins" w:date="2022-06-27T21:42:00Z" w:initials="DW">
    <w:p w14:paraId="3E7709C8" w14:textId="1F1D22CA" w:rsidR="00572FF3" w:rsidRDefault="00572FF3">
      <w:pPr>
        <w:pStyle w:val="CommentText"/>
      </w:pPr>
      <w:r>
        <w:rPr>
          <w:rStyle w:val="CommentReference"/>
        </w:rPr>
        <w:annotationRef/>
      </w:r>
      <w:r>
        <w:t xml:space="preserve">Sarah: it sounds like </w:t>
      </w:r>
      <w:proofErr w:type="spellStart"/>
      <w:r>
        <w:t>Hazzaa</w:t>
      </w:r>
      <w:proofErr w:type="spellEnd"/>
      <w:r>
        <w:t xml:space="preserve"> (Saudi researcher/senior co-author would like for us to modify. Some of the confusion I think comes from the way we’re categorizing PA levels. I’ve added some text here to make it very clear what is going on. And I’ve suggested different categorizations; could you please re-run the analysis? The impact numbers will be smaller, which is fine with me.</w:t>
      </w:r>
    </w:p>
  </w:comment>
  <w:comment w:id="97" w:author="Microsoft account" w:date="2022-06-10T14:42:00Z" w:initials="Ma">
    <w:p w14:paraId="70E6C24B" w14:textId="24287C4C" w:rsidR="00F24BC0" w:rsidRDefault="00F24BC0">
      <w:pPr>
        <w:pStyle w:val="CommentText"/>
      </w:pPr>
      <w:r>
        <w:rPr>
          <w:rStyle w:val="CommentReference"/>
        </w:rPr>
        <w:annotationRef/>
      </w:r>
      <w:r>
        <w:t>This category will be then above 1680</w:t>
      </w:r>
      <w:r w:rsidRPr="00F24BC0">
        <w:t xml:space="preserve"> </w:t>
      </w:r>
      <w:r>
        <w:t xml:space="preserve">MET-min/week. </w:t>
      </w:r>
    </w:p>
  </w:comment>
  <w:comment w:id="98" w:author="David Watkins" w:date="2022-06-27T21:50:00Z" w:initials="DW">
    <w:p w14:paraId="621DAB73" w14:textId="77777777" w:rsidR="006C0293" w:rsidRDefault="006C0293">
      <w:pPr>
        <w:pStyle w:val="CommentText"/>
      </w:pPr>
      <w:r>
        <w:rPr>
          <w:rStyle w:val="CommentReference"/>
        </w:rPr>
        <w:annotationRef/>
      </w:r>
      <w:r>
        <w:t>Change to &gt;1800 in the new analysis.</w:t>
      </w:r>
    </w:p>
    <w:p w14:paraId="724FDC58" w14:textId="77777777" w:rsidR="006C0293" w:rsidRDefault="006C0293">
      <w:pPr>
        <w:pStyle w:val="CommentText"/>
      </w:pPr>
    </w:p>
    <w:p w14:paraId="25351846" w14:textId="101EA9F4" w:rsidR="006C0293" w:rsidRDefault="006C0293">
      <w:pPr>
        <w:pStyle w:val="CommentText"/>
      </w:pPr>
      <w:r>
        <w:t xml:space="preserve">I don’t think this will change much since we’re just modeling getting all the lows to moderates, right? And not changing the % for high at all. </w:t>
      </w:r>
    </w:p>
  </w:comment>
  <w:comment w:id="106" w:author="David Watkins" w:date="2022-06-27T21:56:00Z" w:initials="DW">
    <w:p w14:paraId="5C2FC085" w14:textId="7D8571E9" w:rsidR="004635C0" w:rsidRDefault="004635C0">
      <w:pPr>
        <w:pStyle w:val="CommentText"/>
      </w:pPr>
      <w:r>
        <w:rPr>
          <w:rStyle w:val="CommentReference"/>
        </w:rPr>
        <w:annotationRef/>
      </w:r>
      <w:r>
        <w:t xml:space="preserve">Sarah, can you help fill this in for me? I think this additional paragraph will make it much clearer to the readers what we are </w:t>
      </w:r>
      <w:proofErr w:type="gramStart"/>
      <w:r>
        <w:t>actually modeling</w:t>
      </w:r>
      <w:proofErr w:type="gramEnd"/>
      <w:r>
        <w:t>.</w:t>
      </w:r>
    </w:p>
  </w:comment>
  <w:comment w:id="136" w:author="David Watkins" w:date="2022-06-27T21:57:00Z" w:initials="DW">
    <w:p w14:paraId="036FFF58" w14:textId="1244B8D1" w:rsidR="004635C0" w:rsidRDefault="004635C0">
      <w:pPr>
        <w:pStyle w:val="CommentText"/>
      </w:pPr>
      <w:r>
        <w:rPr>
          <w:rStyle w:val="CommentReference"/>
        </w:rPr>
        <w:annotationRef/>
      </w:r>
      <w:r>
        <w:t>Sarah: if you could please update the text and tables/</w:t>
      </w:r>
      <w:proofErr w:type="gramStart"/>
      <w:r>
        <w:t>figures  in</w:t>
      </w:r>
      <w:proofErr w:type="gramEnd"/>
      <w:r>
        <w:t xml:space="preserve"> the Findings section, I can handle the Discussion and any last bits.</w:t>
      </w:r>
    </w:p>
  </w:comment>
  <w:comment w:id="138" w:author="David Watkins" w:date="2022-06-27T23:25:00Z" w:initials="DW">
    <w:p w14:paraId="41C03147" w14:textId="77777777" w:rsidR="00515977" w:rsidRDefault="00515977">
      <w:pPr>
        <w:pStyle w:val="CommentText"/>
      </w:pPr>
      <w:r>
        <w:rPr>
          <w:rStyle w:val="CommentReference"/>
        </w:rPr>
        <w:annotationRef/>
      </w:r>
      <w:r>
        <w:t>Sarah: comment from reviewer:</w:t>
      </w:r>
    </w:p>
    <w:p w14:paraId="011255BD" w14:textId="77777777" w:rsidR="00515977" w:rsidRDefault="00515977">
      <w:pPr>
        <w:pStyle w:val="CommentText"/>
      </w:pPr>
    </w:p>
    <w:p w14:paraId="576865A6" w14:textId="722D4C79" w:rsidR="00515977" w:rsidRDefault="00515977">
      <w:pPr>
        <w:pStyle w:val="CommentText"/>
        <w:rPr>
          <w:rFonts w:ascii="Times New Roman" w:hAnsi="Times New Roman" w:cs="Times New Roman"/>
        </w:rPr>
      </w:pPr>
      <w:r>
        <w:rPr>
          <w:rFonts w:ascii="Times New Roman" w:hAnsi="Times New Roman" w:cs="Times New Roman"/>
        </w:rPr>
        <w:t>“</w:t>
      </w:r>
      <w:r w:rsidRPr="00F23164">
        <w:rPr>
          <w:rFonts w:ascii="Times New Roman" w:hAnsi="Times New Roman" w:cs="Times New Roman"/>
        </w:rPr>
        <w:t>For instance, the estimations for the PAFs are not straightforward.  You might want to present the formula used as you did with PIFs.</w:t>
      </w:r>
      <w:r>
        <w:rPr>
          <w:rFonts w:ascii="Times New Roman" w:hAnsi="Times New Roman" w:cs="Times New Roman"/>
        </w:rPr>
        <w:t>”</w:t>
      </w:r>
    </w:p>
    <w:p w14:paraId="2325A6F9" w14:textId="77777777" w:rsidR="00515977" w:rsidRDefault="00515977">
      <w:pPr>
        <w:pStyle w:val="CommentText"/>
        <w:rPr>
          <w:rFonts w:ascii="Times New Roman" w:hAnsi="Times New Roman" w:cs="Times New Roman"/>
        </w:rPr>
      </w:pPr>
    </w:p>
    <w:p w14:paraId="5FA72131" w14:textId="59B41952" w:rsidR="00515977" w:rsidRDefault="00515977">
      <w:pPr>
        <w:pStyle w:val="CommentText"/>
      </w:pPr>
      <w:r>
        <w:rPr>
          <w:rFonts w:ascii="Times New Roman" w:hAnsi="Times New Roman" w:cs="Times New Roman"/>
        </w:rPr>
        <w:t>Can you add a brief paragraph to the methods section or at least mention here how the PIF formula was adapted?</w:t>
      </w:r>
    </w:p>
  </w:comment>
  <w:comment w:id="142" w:author="Microsoft account" w:date="2022-06-10T14:55:00Z" w:initials="Ma">
    <w:p w14:paraId="7EFF6F19" w14:textId="6B8E27AF" w:rsidR="00BE3979" w:rsidRDefault="00BE3979">
      <w:pPr>
        <w:pStyle w:val="CommentText"/>
      </w:pPr>
      <w:r>
        <w:rPr>
          <w:rStyle w:val="CommentReference"/>
        </w:rPr>
        <w:annotationRef/>
      </w:r>
      <w:r w:rsidR="009F0AEF">
        <w:t>Nice representation. However, t</w:t>
      </w:r>
      <w:r>
        <w:t xml:space="preserve">he legends letters and the numbers are very small. They can be </w:t>
      </w:r>
      <w:r w:rsidR="009F0AEF">
        <w:t xml:space="preserve">made </w:t>
      </w:r>
      <w:r>
        <w:t xml:space="preserve">larger.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2AC71A8" w15:done="0"/>
  <w15:commentEx w15:paraId="0367E4D2" w15:done="0"/>
  <w15:commentEx w15:paraId="2562ABC1" w15:done="0"/>
  <w15:commentEx w15:paraId="3BCC6C8F" w15:done="0"/>
  <w15:commentEx w15:paraId="4576CEBD" w15:done="0"/>
  <w15:commentEx w15:paraId="112DD5F2" w15:done="0"/>
  <w15:commentEx w15:paraId="3E7709C8" w15:paraIdParent="112DD5F2" w15:done="0"/>
  <w15:commentEx w15:paraId="70E6C24B" w15:done="0"/>
  <w15:commentEx w15:paraId="25351846" w15:paraIdParent="70E6C24B" w15:done="0"/>
  <w15:commentEx w15:paraId="5C2FC085" w15:done="0"/>
  <w15:commentEx w15:paraId="036FFF58" w15:done="0"/>
  <w15:commentEx w15:paraId="5FA72131" w15:done="0"/>
  <w15:commentEx w15:paraId="7EFF6F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64BC1A" w16cex:dateUtc="2022-06-28T06:30:00Z"/>
  <w16cex:commentExtensible w16cex:durableId="26649A4B" w16cex:dateUtc="2022-06-28T04:06:00Z"/>
  <w16cex:commentExtensible w16cex:durableId="2664A3A3" w16cex:dateUtc="2022-06-28T04:46:00Z"/>
  <w16cex:commentExtensible w16cex:durableId="2664A424" w16cex:dateUtc="2022-06-28T04:48:00Z"/>
  <w16cex:commentExtensible w16cex:durableId="2664A2BA" w16cex:dateUtc="2022-06-28T04:42:00Z"/>
  <w16cex:commentExtensible w16cex:durableId="2664A491" w16cex:dateUtc="2022-06-28T04:50:00Z"/>
  <w16cex:commentExtensible w16cex:durableId="2664A60D" w16cex:dateUtc="2022-06-28T04:56:00Z"/>
  <w16cex:commentExtensible w16cex:durableId="2664A630" w16cex:dateUtc="2022-06-28T04:57:00Z"/>
  <w16cex:commentExtensible w16cex:durableId="2664BADC" w16cex:dateUtc="2022-06-28T06: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AC71A8" w16cid:durableId="2664BC1A"/>
  <w16cid:commentId w16cid:paraId="0367E4D2" w16cid:durableId="266496D7"/>
  <w16cid:commentId w16cid:paraId="2562ABC1" w16cid:durableId="26649A4B"/>
  <w16cid:commentId w16cid:paraId="3BCC6C8F" w16cid:durableId="2664A3A3"/>
  <w16cid:commentId w16cid:paraId="4576CEBD" w16cid:durableId="2664A424"/>
  <w16cid:commentId w16cid:paraId="112DD5F2" w16cid:durableId="266496D9"/>
  <w16cid:commentId w16cid:paraId="3E7709C8" w16cid:durableId="2664A2BA"/>
  <w16cid:commentId w16cid:paraId="70E6C24B" w16cid:durableId="266496DA"/>
  <w16cid:commentId w16cid:paraId="25351846" w16cid:durableId="2664A491"/>
  <w16cid:commentId w16cid:paraId="5C2FC085" w16cid:durableId="2664A60D"/>
  <w16cid:commentId w16cid:paraId="036FFF58" w16cid:durableId="2664A630"/>
  <w16cid:commentId w16cid:paraId="5FA72131" w16cid:durableId="2664BADC"/>
  <w16cid:commentId w16cid:paraId="7EFF6F19" w16cid:durableId="266496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541054" w14:textId="77777777" w:rsidR="00112099" w:rsidRDefault="00112099" w:rsidP="00D77CA8">
      <w:r>
        <w:separator/>
      </w:r>
    </w:p>
  </w:endnote>
  <w:endnote w:type="continuationSeparator" w:id="0">
    <w:p w14:paraId="1BE8D5D7" w14:textId="77777777" w:rsidR="00112099" w:rsidRDefault="00112099" w:rsidP="00D77C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wCenMT-Regular">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71525577"/>
      <w:docPartObj>
        <w:docPartGallery w:val="Page Numbers (Bottom of Page)"/>
        <w:docPartUnique/>
      </w:docPartObj>
    </w:sdtPr>
    <w:sdtEndPr>
      <w:rPr>
        <w:rStyle w:val="PageNumber"/>
      </w:rPr>
    </w:sdtEndPr>
    <w:sdtContent>
      <w:p w14:paraId="16A6B453" w14:textId="591D132F" w:rsidR="00172810" w:rsidRDefault="00172810" w:rsidP="00D77CA8">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4632A5" w14:textId="77777777" w:rsidR="00172810" w:rsidRDefault="00172810" w:rsidP="00D77C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heme="majorHAnsi" w:hAnsiTheme="majorHAnsi" w:cstheme="majorHAnsi"/>
      </w:rPr>
      <w:id w:val="-1470198886"/>
      <w:docPartObj>
        <w:docPartGallery w:val="Page Numbers (Bottom of Page)"/>
        <w:docPartUnique/>
      </w:docPartObj>
    </w:sdtPr>
    <w:sdtEndPr>
      <w:rPr>
        <w:rStyle w:val="PageNumber"/>
      </w:rPr>
    </w:sdtEndPr>
    <w:sdtContent>
      <w:p w14:paraId="1DEF7400" w14:textId="223B7748" w:rsidR="00172810" w:rsidRPr="00172810" w:rsidRDefault="00172810" w:rsidP="00D77CA8">
        <w:pPr>
          <w:pStyle w:val="Footer"/>
          <w:rPr>
            <w:rStyle w:val="PageNumber"/>
            <w:rFonts w:asciiTheme="majorHAnsi" w:hAnsiTheme="majorHAnsi" w:cstheme="majorHAnsi"/>
          </w:rPr>
        </w:pPr>
        <w:r w:rsidRPr="00172810">
          <w:rPr>
            <w:rStyle w:val="PageNumber"/>
            <w:rFonts w:asciiTheme="majorHAnsi" w:hAnsiTheme="majorHAnsi" w:cstheme="majorHAnsi"/>
          </w:rPr>
          <w:fldChar w:fldCharType="begin"/>
        </w:r>
        <w:r w:rsidRPr="00172810">
          <w:rPr>
            <w:rStyle w:val="PageNumber"/>
            <w:rFonts w:asciiTheme="majorHAnsi" w:hAnsiTheme="majorHAnsi" w:cstheme="majorHAnsi"/>
          </w:rPr>
          <w:instrText xml:space="preserve"> PAGE </w:instrText>
        </w:r>
        <w:r w:rsidRPr="00172810">
          <w:rPr>
            <w:rStyle w:val="PageNumber"/>
            <w:rFonts w:asciiTheme="majorHAnsi" w:hAnsiTheme="majorHAnsi" w:cstheme="majorHAnsi"/>
          </w:rPr>
          <w:fldChar w:fldCharType="separate"/>
        </w:r>
        <w:r w:rsidR="00F13727">
          <w:rPr>
            <w:rStyle w:val="PageNumber"/>
            <w:rFonts w:asciiTheme="majorHAnsi" w:hAnsiTheme="majorHAnsi" w:cstheme="majorHAnsi"/>
            <w:noProof/>
          </w:rPr>
          <w:t>8</w:t>
        </w:r>
        <w:r w:rsidRPr="00172810">
          <w:rPr>
            <w:rStyle w:val="PageNumber"/>
            <w:rFonts w:asciiTheme="majorHAnsi" w:hAnsiTheme="majorHAnsi" w:cstheme="majorHAnsi"/>
          </w:rPr>
          <w:fldChar w:fldCharType="end"/>
        </w:r>
      </w:p>
    </w:sdtContent>
  </w:sdt>
  <w:p w14:paraId="247F29C3" w14:textId="77777777" w:rsidR="00172810" w:rsidRDefault="00172810" w:rsidP="00D77C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770B0F" w14:textId="77777777" w:rsidR="00112099" w:rsidRDefault="00112099" w:rsidP="00D77CA8">
      <w:r>
        <w:separator/>
      </w:r>
    </w:p>
  </w:footnote>
  <w:footnote w:type="continuationSeparator" w:id="0">
    <w:p w14:paraId="3CF5422E" w14:textId="77777777" w:rsidR="00112099" w:rsidRDefault="00112099" w:rsidP="00D77C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958FE" w14:textId="2727E324" w:rsidR="001142DC" w:rsidRDefault="00C41A95" w:rsidP="00C41A95">
    <w:pPr>
      <w:pStyle w:val="Header"/>
      <w:ind w:firstLine="0"/>
    </w:pPr>
    <w:r w:rsidRPr="00C41A95">
      <w:rPr>
        <w:noProof/>
      </w:rPr>
      <w:drawing>
        <wp:anchor distT="0" distB="0" distL="114300" distR="114300" simplePos="0" relativeHeight="251660288" behindDoc="0" locked="0" layoutInCell="1" allowOverlap="1" wp14:anchorId="772C154D" wp14:editId="68C634CB">
          <wp:simplePos x="0" y="0"/>
          <wp:positionH relativeFrom="margin">
            <wp:posOffset>0</wp:posOffset>
          </wp:positionH>
          <wp:positionV relativeFrom="paragraph">
            <wp:posOffset>386715</wp:posOffset>
          </wp:positionV>
          <wp:extent cx="1729740" cy="944880"/>
          <wp:effectExtent l="0" t="0" r="3810" b="7620"/>
          <wp:wrapThrough wrapText="bothSides">
            <wp:wrapPolygon edited="0">
              <wp:start x="0" y="0"/>
              <wp:lineTo x="0" y="21339"/>
              <wp:lineTo x="21410" y="21339"/>
              <wp:lineTo x="21410" y="0"/>
              <wp:lineTo x="0" y="0"/>
            </wp:wrapPolygon>
          </wp:wrapThrough>
          <wp:docPr id="7" name="Picture 4" descr="Logo, company name&#10;&#10;Description automatically generated">
            <a:extLst xmlns:a="http://schemas.openxmlformats.org/drawingml/2006/main">
              <a:ext uri="{FF2B5EF4-FFF2-40B4-BE49-F238E27FC236}">
                <a16:creationId xmlns:a16="http://schemas.microsoft.com/office/drawing/2014/main" id="{B0B09B9F-A416-4AC3-A57B-AC1E8E1523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Logo, company name&#10;&#10;Description automatically generated">
                    <a:extLst>
                      <a:ext uri="{FF2B5EF4-FFF2-40B4-BE49-F238E27FC236}">
                        <a16:creationId xmlns:a16="http://schemas.microsoft.com/office/drawing/2014/main" id="{B0B09B9F-A416-4AC3-A57B-AC1E8E152336}"/>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l="24114" t="16756" r="24047" b="17103"/>
                  <a:stretch/>
                </pic:blipFill>
                <pic:spPr bwMode="auto">
                  <a:xfrm>
                    <a:off x="0" y="0"/>
                    <a:ext cx="1729740" cy="944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E488F6" w14:textId="26F5942F" w:rsidR="001142DC" w:rsidRDefault="001142DC" w:rsidP="00D77CA8">
    <w:pPr>
      <w:pStyle w:val="Header"/>
    </w:pPr>
  </w:p>
  <w:p w14:paraId="1AB21766" w14:textId="40419360" w:rsidR="00D77CA8" w:rsidRDefault="00C41A95" w:rsidP="00D77CA8">
    <w:pPr>
      <w:pStyle w:val="Header"/>
    </w:pPr>
    <w:r w:rsidRPr="00C41A95">
      <w:rPr>
        <w:noProof/>
      </w:rPr>
      <w:drawing>
        <wp:anchor distT="0" distB="0" distL="114300" distR="114300" simplePos="0" relativeHeight="251659264" behindDoc="0" locked="0" layoutInCell="1" allowOverlap="1" wp14:anchorId="38185109" wp14:editId="18D08BCB">
          <wp:simplePos x="0" y="0"/>
          <wp:positionH relativeFrom="column">
            <wp:posOffset>4099560</wp:posOffset>
          </wp:positionH>
          <wp:positionV relativeFrom="paragraph">
            <wp:posOffset>17145</wp:posOffset>
          </wp:positionV>
          <wp:extent cx="2276475" cy="601345"/>
          <wp:effectExtent l="0" t="0" r="9525" b="8255"/>
          <wp:wrapNone/>
          <wp:docPr id="6" name="Picture 6" descr="The World Bank Logo | evolution history and meaning,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he World Bank Logo | evolution history and meaning, PNG"/>
                  <pic:cNvPicPr>
                    <a:picLocks noChangeAspect="1" noChangeArrowheads="1"/>
                  </pic:cNvPicPr>
                </pic:nvPicPr>
                <pic:blipFill rotWithShape="1">
                  <a:blip r:embed="rId2">
                    <a:extLst>
                      <a:ext uri="{28A0092B-C50C-407E-A947-70E740481C1C}">
                        <a14:useLocalDpi xmlns:a14="http://schemas.microsoft.com/office/drawing/2010/main" val="0"/>
                      </a:ext>
                    </a:extLst>
                  </a:blip>
                  <a:srcRect t="24782" b="24739"/>
                  <a:stretch/>
                </pic:blipFill>
                <pic:spPr bwMode="auto">
                  <a:xfrm>
                    <a:off x="0" y="0"/>
                    <a:ext cx="2276475" cy="601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AD699C" w14:textId="77777777" w:rsidR="00D77CA8" w:rsidRDefault="00D77CA8" w:rsidP="00D77CA8">
    <w:pPr>
      <w:pStyle w:val="Header"/>
    </w:pPr>
  </w:p>
  <w:p w14:paraId="4D92EF0D" w14:textId="18E9A542" w:rsidR="001142DC" w:rsidRDefault="001142DC" w:rsidP="00D77CA8">
    <w:pPr>
      <w:pStyle w:val="Header"/>
    </w:pPr>
  </w:p>
  <w:p w14:paraId="56759F28" w14:textId="77777777" w:rsidR="001142DC" w:rsidRDefault="001142DC" w:rsidP="00D77C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D4BAA"/>
    <w:multiLevelType w:val="hybridMultilevel"/>
    <w:tmpl w:val="ECE46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145908"/>
    <w:multiLevelType w:val="hybridMultilevel"/>
    <w:tmpl w:val="4F7261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E30886"/>
    <w:multiLevelType w:val="hybridMultilevel"/>
    <w:tmpl w:val="E8524B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A766F8"/>
    <w:multiLevelType w:val="hybridMultilevel"/>
    <w:tmpl w:val="81CCD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393CCF"/>
    <w:multiLevelType w:val="hybridMultilevel"/>
    <w:tmpl w:val="3432E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C204BB"/>
    <w:multiLevelType w:val="hybridMultilevel"/>
    <w:tmpl w:val="71A43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FE2013"/>
    <w:multiLevelType w:val="hybridMultilevel"/>
    <w:tmpl w:val="4BC2DBD4"/>
    <w:lvl w:ilvl="0" w:tplc="5B8A1CC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547421"/>
    <w:multiLevelType w:val="hybridMultilevel"/>
    <w:tmpl w:val="B07E601A"/>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8" w15:restartNumberingAfterBreak="0">
    <w:nsid w:val="42A50223"/>
    <w:multiLevelType w:val="multilevel"/>
    <w:tmpl w:val="BDA85992"/>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622E1A"/>
    <w:multiLevelType w:val="hybridMultilevel"/>
    <w:tmpl w:val="F1E68648"/>
    <w:lvl w:ilvl="0" w:tplc="68AABC50">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1211F3"/>
    <w:multiLevelType w:val="hybridMultilevel"/>
    <w:tmpl w:val="73F28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BC684B"/>
    <w:multiLevelType w:val="multilevel"/>
    <w:tmpl w:val="9A289A1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3E96B1C"/>
    <w:multiLevelType w:val="hybridMultilevel"/>
    <w:tmpl w:val="B4186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B4E02F5"/>
    <w:multiLevelType w:val="multilevel"/>
    <w:tmpl w:val="04090025"/>
    <w:lvl w:ilvl="0">
      <w:start w:val="1"/>
      <w:numFmt w:val="decimal"/>
      <w:lvlText w:val="%1"/>
      <w:lvlJc w:val="left"/>
      <w:pPr>
        <w:ind w:left="16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65997AD0"/>
    <w:multiLevelType w:val="hybridMultilevel"/>
    <w:tmpl w:val="385C8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C1219A"/>
    <w:multiLevelType w:val="multilevel"/>
    <w:tmpl w:val="5FA6FAB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CF11972"/>
    <w:multiLevelType w:val="multilevel"/>
    <w:tmpl w:val="28B62E9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00876226">
    <w:abstractNumId w:val="11"/>
  </w:num>
  <w:num w:numId="2" w16cid:durableId="1357581419">
    <w:abstractNumId w:val="11"/>
  </w:num>
  <w:num w:numId="3" w16cid:durableId="417142790">
    <w:abstractNumId w:val="0"/>
  </w:num>
  <w:num w:numId="4" w16cid:durableId="5098319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82994190">
    <w:abstractNumId w:val="15"/>
  </w:num>
  <w:num w:numId="6" w16cid:durableId="1431705021">
    <w:abstractNumId w:val="8"/>
  </w:num>
  <w:num w:numId="7" w16cid:durableId="162939892">
    <w:abstractNumId w:val="16"/>
  </w:num>
  <w:num w:numId="8" w16cid:durableId="190652312">
    <w:abstractNumId w:val="13"/>
  </w:num>
  <w:num w:numId="9" w16cid:durableId="62875593">
    <w:abstractNumId w:val="4"/>
  </w:num>
  <w:num w:numId="10" w16cid:durableId="740640444">
    <w:abstractNumId w:val="7"/>
  </w:num>
  <w:num w:numId="11" w16cid:durableId="1678728708">
    <w:abstractNumId w:val="12"/>
  </w:num>
  <w:num w:numId="12" w16cid:durableId="1261334403">
    <w:abstractNumId w:val="1"/>
  </w:num>
  <w:num w:numId="13" w16cid:durableId="54744035">
    <w:abstractNumId w:val="5"/>
  </w:num>
  <w:num w:numId="14" w16cid:durableId="1598518957">
    <w:abstractNumId w:val="3"/>
  </w:num>
  <w:num w:numId="15" w16cid:durableId="2060088201">
    <w:abstractNumId w:val="10"/>
  </w:num>
  <w:num w:numId="16" w16cid:durableId="2100714577">
    <w:abstractNumId w:val="6"/>
  </w:num>
  <w:num w:numId="17" w16cid:durableId="539781304">
    <w:abstractNumId w:val="9"/>
  </w:num>
  <w:num w:numId="18" w16cid:durableId="1377049775">
    <w:abstractNumId w:val="2"/>
  </w:num>
  <w:num w:numId="19" w16cid:durableId="1303537409">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account">
    <w15:presenceInfo w15:providerId="Windows Live" w15:userId="2ed5e5efcaaef92f"/>
  </w15:person>
  <w15:person w15:author="David Watkins">
    <w15:presenceInfo w15:providerId="AD" w15:userId="S::davidaw@uw.edu::9fd73933-3cc6-431a-8975-881b9eeded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95spfrpvra9wde9z9759501xfev9sdvx029&quot;&gt;NCD policy and systems&lt;record-ids&gt;&lt;item&gt;24&lt;/item&gt;&lt;item&gt;57&lt;/item&gt;&lt;item&gt;90&lt;/item&gt;&lt;item&gt;94&lt;/item&gt;&lt;item&gt;97&lt;/item&gt;&lt;item&gt;98&lt;/item&gt;&lt;item&gt;99&lt;/item&gt;&lt;item&gt;100&lt;/item&gt;&lt;item&gt;101&lt;/item&gt;&lt;item&gt;102&lt;/item&gt;&lt;item&gt;103&lt;/item&gt;&lt;item&gt;104&lt;/item&gt;&lt;item&gt;105&lt;/item&gt;&lt;item&gt;114&lt;/item&gt;&lt;item&gt;115&lt;/item&gt;&lt;item&gt;116&lt;/item&gt;&lt;item&gt;117&lt;/item&gt;&lt;item&gt;118&lt;/item&gt;&lt;item&gt;119&lt;/item&gt;&lt;/record-ids&gt;&lt;/item&gt;&lt;/Libraries&gt;"/>
  </w:docVars>
  <w:rsids>
    <w:rsidRoot w:val="007F0E26"/>
    <w:rsid w:val="00027F8E"/>
    <w:rsid w:val="000316B5"/>
    <w:rsid w:val="00041942"/>
    <w:rsid w:val="00057F67"/>
    <w:rsid w:val="00082799"/>
    <w:rsid w:val="00086CCD"/>
    <w:rsid w:val="000B4A99"/>
    <w:rsid w:val="000D6AB1"/>
    <w:rsid w:val="000E56BB"/>
    <w:rsid w:val="000F2550"/>
    <w:rsid w:val="00112099"/>
    <w:rsid w:val="001142DC"/>
    <w:rsid w:val="001305D3"/>
    <w:rsid w:val="00134ED4"/>
    <w:rsid w:val="00154CEA"/>
    <w:rsid w:val="00157565"/>
    <w:rsid w:val="00172810"/>
    <w:rsid w:val="0017578C"/>
    <w:rsid w:val="001A0636"/>
    <w:rsid w:val="001D3F80"/>
    <w:rsid w:val="001E31BA"/>
    <w:rsid w:val="001F1778"/>
    <w:rsid w:val="00202A04"/>
    <w:rsid w:val="00202FA5"/>
    <w:rsid w:val="00226964"/>
    <w:rsid w:val="00272D6D"/>
    <w:rsid w:val="002868CB"/>
    <w:rsid w:val="00291753"/>
    <w:rsid w:val="002D42F5"/>
    <w:rsid w:val="002F0D9F"/>
    <w:rsid w:val="003204CC"/>
    <w:rsid w:val="00333CC0"/>
    <w:rsid w:val="00354709"/>
    <w:rsid w:val="0037235C"/>
    <w:rsid w:val="00382E37"/>
    <w:rsid w:val="003C0A06"/>
    <w:rsid w:val="003D2238"/>
    <w:rsid w:val="003D4BC0"/>
    <w:rsid w:val="003E38B5"/>
    <w:rsid w:val="003F2447"/>
    <w:rsid w:val="003F342D"/>
    <w:rsid w:val="004216B4"/>
    <w:rsid w:val="004262E3"/>
    <w:rsid w:val="00427C60"/>
    <w:rsid w:val="00456DF0"/>
    <w:rsid w:val="00460935"/>
    <w:rsid w:val="004635C0"/>
    <w:rsid w:val="004641DA"/>
    <w:rsid w:val="00477FBD"/>
    <w:rsid w:val="00484244"/>
    <w:rsid w:val="00485089"/>
    <w:rsid w:val="00494501"/>
    <w:rsid w:val="0049646A"/>
    <w:rsid w:val="004A31B1"/>
    <w:rsid w:val="004A6BE9"/>
    <w:rsid w:val="004C2C98"/>
    <w:rsid w:val="004D744B"/>
    <w:rsid w:val="004F2435"/>
    <w:rsid w:val="004F3D4F"/>
    <w:rsid w:val="0050002F"/>
    <w:rsid w:val="00515977"/>
    <w:rsid w:val="00526AEF"/>
    <w:rsid w:val="0054441C"/>
    <w:rsid w:val="00572FF3"/>
    <w:rsid w:val="00574D4B"/>
    <w:rsid w:val="00581CB0"/>
    <w:rsid w:val="00585FC1"/>
    <w:rsid w:val="0059371C"/>
    <w:rsid w:val="00596E3C"/>
    <w:rsid w:val="005B076B"/>
    <w:rsid w:val="005E1657"/>
    <w:rsid w:val="005E5237"/>
    <w:rsid w:val="00611932"/>
    <w:rsid w:val="00650220"/>
    <w:rsid w:val="00665229"/>
    <w:rsid w:val="006669D0"/>
    <w:rsid w:val="006720A5"/>
    <w:rsid w:val="00692C98"/>
    <w:rsid w:val="006A5932"/>
    <w:rsid w:val="006C0293"/>
    <w:rsid w:val="006C1955"/>
    <w:rsid w:val="006E5627"/>
    <w:rsid w:val="006E68F6"/>
    <w:rsid w:val="00721A37"/>
    <w:rsid w:val="00722EEB"/>
    <w:rsid w:val="00723DBB"/>
    <w:rsid w:val="00752468"/>
    <w:rsid w:val="00757435"/>
    <w:rsid w:val="007809D7"/>
    <w:rsid w:val="00782B44"/>
    <w:rsid w:val="007B0F24"/>
    <w:rsid w:val="007B3D82"/>
    <w:rsid w:val="007C0D19"/>
    <w:rsid w:val="007F0E26"/>
    <w:rsid w:val="008008E7"/>
    <w:rsid w:val="0083268B"/>
    <w:rsid w:val="0083786E"/>
    <w:rsid w:val="008452A0"/>
    <w:rsid w:val="00856F48"/>
    <w:rsid w:val="0086778C"/>
    <w:rsid w:val="00867864"/>
    <w:rsid w:val="00882DAD"/>
    <w:rsid w:val="0088345E"/>
    <w:rsid w:val="00897F4A"/>
    <w:rsid w:val="008C213C"/>
    <w:rsid w:val="008F54E6"/>
    <w:rsid w:val="0093787B"/>
    <w:rsid w:val="009722CE"/>
    <w:rsid w:val="009A03CD"/>
    <w:rsid w:val="009A596E"/>
    <w:rsid w:val="009A7360"/>
    <w:rsid w:val="009B089B"/>
    <w:rsid w:val="009B198C"/>
    <w:rsid w:val="009B5509"/>
    <w:rsid w:val="009B659C"/>
    <w:rsid w:val="009D029C"/>
    <w:rsid w:val="009F0AEF"/>
    <w:rsid w:val="009F27BC"/>
    <w:rsid w:val="00A00AAA"/>
    <w:rsid w:val="00A00FA7"/>
    <w:rsid w:val="00A01E81"/>
    <w:rsid w:val="00A114AD"/>
    <w:rsid w:val="00A3278F"/>
    <w:rsid w:val="00A54CF3"/>
    <w:rsid w:val="00A63601"/>
    <w:rsid w:val="00A677F9"/>
    <w:rsid w:val="00A73BF3"/>
    <w:rsid w:val="00A73F42"/>
    <w:rsid w:val="00A85EE4"/>
    <w:rsid w:val="00A920FE"/>
    <w:rsid w:val="00AB2131"/>
    <w:rsid w:val="00AB64AE"/>
    <w:rsid w:val="00AF5981"/>
    <w:rsid w:val="00B06993"/>
    <w:rsid w:val="00B266D6"/>
    <w:rsid w:val="00B30FD8"/>
    <w:rsid w:val="00B47E58"/>
    <w:rsid w:val="00B56181"/>
    <w:rsid w:val="00B82B15"/>
    <w:rsid w:val="00BE3979"/>
    <w:rsid w:val="00C128C6"/>
    <w:rsid w:val="00C36413"/>
    <w:rsid w:val="00C41A95"/>
    <w:rsid w:val="00C544C7"/>
    <w:rsid w:val="00C5491D"/>
    <w:rsid w:val="00C71517"/>
    <w:rsid w:val="00C829A0"/>
    <w:rsid w:val="00C85038"/>
    <w:rsid w:val="00C9399C"/>
    <w:rsid w:val="00CA56A6"/>
    <w:rsid w:val="00CA7097"/>
    <w:rsid w:val="00CE1A2D"/>
    <w:rsid w:val="00CE1F63"/>
    <w:rsid w:val="00D25F5D"/>
    <w:rsid w:val="00D47338"/>
    <w:rsid w:val="00D47346"/>
    <w:rsid w:val="00D6511A"/>
    <w:rsid w:val="00D67B9D"/>
    <w:rsid w:val="00D72F51"/>
    <w:rsid w:val="00D77CA8"/>
    <w:rsid w:val="00D85B11"/>
    <w:rsid w:val="00DA0E69"/>
    <w:rsid w:val="00DB2F09"/>
    <w:rsid w:val="00DB5D92"/>
    <w:rsid w:val="00E108B2"/>
    <w:rsid w:val="00E156BF"/>
    <w:rsid w:val="00E2263A"/>
    <w:rsid w:val="00E357A0"/>
    <w:rsid w:val="00E50B54"/>
    <w:rsid w:val="00E75531"/>
    <w:rsid w:val="00E75ED9"/>
    <w:rsid w:val="00E80D39"/>
    <w:rsid w:val="00E915A6"/>
    <w:rsid w:val="00EB7A79"/>
    <w:rsid w:val="00EC1A66"/>
    <w:rsid w:val="00ED39FE"/>
    <w:rsid w:val="00ED3F56"/>
    <w:rsid w:val="00EE09BB"/>
    <w:rsid w:val="00F02E37"/>
    <w:rsid w:val="00F062BD"/>
    <w:rsid w:val="00F13727"/>
    <w:rsid w:val="00F13DCD"/>
    <w:rsid w:val="00F207E2"/>
    <w:rsid w:val="00F23FAD"/>
    <w:rsid w:val="00F24BC0"/>
    <w:rsid w:val="00F50A95"/>
    <w:rsid w:val="00F546C4"/>
    <w:rsid w:val="00F706DD"/>
    <w:rsid w:val="00FA5D0C"/>
    <w:rsid w:val="00FC4341"/>
    <w:rsid w:val="00FD6DD2"/>
    <w:rsid w:val="00FE75E9"/>
    <w:rsid w:val="00FF703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C37DD2"/>
  <w15:chartTrackingRefBased/>
  <w15:docId w15:val="{8130AF51-85AA-1942-8AF1-1B4A28F83E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7CA8"/>
    <w:pPr>
      <w:spacing w:line="360" w:lineRule="auto"/>
      <w:ind w:firstLine="576"/>
    </w:pPr>
    <w:rPr>
      <w:rFonts w:ascii="Calibri" w:eastAsia="Times New Roman" w:hAnsi="Calibri" w:cs="Calibri"/>
      <w:color w:val="000000"/>
      <w:sz w:val="22"/>
      <w:szCs w:val="22"/>
      <w:shd w:val="clear" w:color="auto" w:fill="FFFFFF"/>
    </w:rPr>
  </w:style>
  <w:style w:type="paragraph" w:styleId="Heading1">
    <w:name w:val="heading 1"/>
    <w:basedOn w:val="ListParagraph"/>
    <w:next w:val="Normal"/>
    <w:link w:val="Heading1Char"/>
    <w:uiPriority w:val="9"/>
    <w:qFormat/>
    <w:rsid w:val="00D77CA8"/>
    <w:pPr>
      <w:keepNext/>
      <w:keepLines/>
      <w:spacing w:before="240" w:line="259" w:lineRule="auto"/>
      <w:ind w:left="0" w:firstLine="0"/>
      <w:contextualSpacing w:val="0"/>
      <w:outlineLvl w:val="0"/>
    </w:pPr>
    <w:rPr>
      <w:rFonts w:eastAsiaTheme="majorEastAsia" w:cstheme="minorHAnsi"/>
      <w:b/>
      <w:bCs/>
      <w:color w:val="2F5496" w:themeColor="accent1" w:themeShade="BF"/>
      <w:sz w:val="32"/>
      <w:szCs w:val="32"/>
      <w:shd w:val="clear" w:color="auto" w:fill="auto"/>
    </w:rPr>
  </w:style>
  <w:style w:type="paragraph" w:styleId="Heading2">
    <w:name w:val="heading 2"/>
    <w:basedOn w:val="Heading1"/>
    <w:next w:val="Normal"/>
    <w:link w:val="Heading2Char"/>
    <w:uiPriority w:val="9"/>
    <w:unhideWhenUsed/>
    <w:qFormat/>
    <w:rsid w:val="00D77CA8"/>
    <w:pPr>
      <w:numPr>
        <w:ilvl w:val="1"/>
      </w:numPr>
      <w:outlineLvl w:val="1"/>
    </w:pPr>
    <w:rPr>
      <w:sz w:val="26"/>
      <w:szCs w:val="26"/>
    </w:rPr>
  </w:style>
  <w:style w:type="paragraph" w:styleId="Heading3">
    <w:name w:val="heading 3"/>
    <w:basedOn w:val="Normal"/>
    <w:next w:val="Normal"/>
    <w:link w:val="Heading3Char"/>
    <w:uiPriority w:val="9"/>
    <w:unhideWhenUsed/>
    <w:qFormat/>
    <w:rsid w:val="00202FA5"/>
    <w:pPr>
      <w:numPr>
        <w:ilvl w:val="2"/>
        <w:numId w:val="8"/>
      </w:numPr>
      <w:outlineLvl w:val="2"/>
    </w:pPr>
    <w:rPr>
      <w:rFonts w:asciiTheme="minorHAnsi" w:eastAsiaTheme="minorEastAsia" w:hAnsiTheme="minorHAnsi" w:cstheme="minorBidi"/>
    </w:rPr>
  </w:style>
  <w:style w:type="paragraph" w:styleId="Heading4">
    <w:name w:val="heading 4"/>
    <w:basedOn w:val="Normal"/>
    <w:next w:val="Normal"/>
    <w:link w:val="Heading4Char"/>
    <w:uiPriority w:val="9"/>
    <w:unhideWhenUsed/>
    <w:qFormat/>
    <w:rsid w:val="00202FA5"/>
    <w:pPr>
      <w:keepNext/>
      <w:keepLines/>
      <w:numPr>
        <w:ilvl w:val="3"/>
        <w:numId w:val="8"/>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02FA5"/>
    <w:pPr>
      <w:keepNext/>
      <w:keepLines/>
      <w:numPr>
        <w:ilvl w:val="4"/>
        <w:numId w:val="8"/>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02FA5"/>
    <w:pPr>
      <w:keepNext/>
      <w:keepLines/>
      <w:numPr>
        <w:ilvl w:val="5"/>
        <w:numId w:val="8"/>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2FA5"/>
    <w:pPr>
      <w:keepNext/>
      <w:keepLines/>
      <w:numPr>
        <w:ilvl w:val="6"/>
        <w:numId w:val="8"/>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2FA5"/>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2FA5"/>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30FD8"/>
    <w:rPr>
      <w:sz w:val="18"/>
      <w:szCs w:val="18"/>
    </w:rPr>
  </w:style>
  <w:style w:type="character" w:customStyle="1" w:styleId="BalloonTextChar">
    <w:name w:val="Balloon Text Char"/>
    <w:basedOn w:val="DefaultParagraphFont"/>
    <w:link w:val="BalloonText"/>
    <w:uiPriority w:val="99"/>
    <w:semiHidden/>
    <w:rsid w:val="00B30FD8"/>
    <w:rPr>
      <w:rFonts w:ascii="Times New Roman" w:hAnsi="Times New Roman" w:cs="Times New Roman"/>
      <w:sz w:val="18"/>
      <w:szCs w:val="18"/>
    </w:rPr>
  </w:style>
  <w:style w:type="paragraph" w:customStyle="1" w:styleId="Heading3notinTOC">
    <w:name w:val="Heading 3 not in TOC"/>
    <w:basedOn w:val="Normal"/>
    <w:qFormat/>
    <w:rsid w:val="00A3278F"/>
    <w:pPr>
      <w:keepNext/>
      <w:keepLines/>
      <w:spacing w:before="40" w:after="120"/>
      <w:jc w:val="both"/>
      <w:outlineLvl w:val="2"/>
    </w:pPr>
    <w:rPr>
      <w:rFonts w:asciiTheme="majorHAnsi" w:hAnsiTheme="majorHAnsi" w:cstheme="majorBidi"/>
      <w:color w:val="2F5496" w:themeColor="accent1" w:themeShade="BF"/>
      <w:sz w:val="26"/>
      <w:szCs w:val="26"/>
    </w:rPr>
  </w:style>
  <w:style w:type="paragraph" w:styleId="ListParagraph">
    <w:name w:val="List Paragraph"/>
    <w:basedOn w:val="Normal"/>
    <w:uiPriority w:val="34"/>
    <w:qFormat/>
    <w:rsid w:val="007F0E26"/>
    <w:pPr>
      <w:ind w:left="720"/>
      <w:contextualSpacing/>
    </w:pPr>
    <w:rPr>
      <w:rFonts w:asciiTheme="minorHAnsi" w:eastAsiaTheme="minorEastAsia" w:hAnsiTheme="minorHAnsi" w:cstheme="minorBidi"/>
    </w:rPr>
  </w:style>
  <w:style w:type="table" w:styleId="TableGrid">
    <w:name w:val="Table Grid"/>
    <w:basedOn w:val="TableNormal"/>
    <w:uiPriority w:val="39"/>
    <w:rsid w:val="007F0E26"/>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7F0E26"/>
    <w:rPr>
      <w:rFonts w:ascii="TwCenMT-Regular" w:hAnsi="TwCenMT-Regular" w:hint="default"/>
      <w:b w:val="0"/>
      <w:bCs w:val="0"/>
      <w:i w:val="0"/>
      <w:iCs w:val="0"/>
      <w:color w:val="000000"/>
      <w:sz w:val="22"/>
      <w:szCs w:val="22"/>
    </w:rPr>
  </w:style>
  <w:style w:type="character" w:styleId="CommentReference">
    <w:name w:val="annotation reference"/>
    <w:basedOn w:val="DefaultParagraphFont"/>
    <w:uiPriority w:val="99"/>
    <w:semiHidden/>
    <w:unhideWhenUsed/>
    <w:rsid w:val="007F0E26"/>
    <w:rPr>
      <w:sz w:val="16"/>
      <w:szCs w:val="16"/>
    </w:rPr>
  </w:style>
  <w:style w:type="paragraph" w:styleId="CommentText">
    <w:name w:val="annotation text"/>
    <w:basedOn w:val="Normal"/>
    <w:link w:val="CommentTextChar"/>
    <w:uiPriority w:val="99"/>
    <w:unhideWhenUsed/>
    <w:rsid w:val="007F0E26"/>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rsid w:val="007F0E26"/>
    <w:rPr>
      <w:rFonts w:eastAsiaTheme="minorEastAsia"/>
      <w:sz w:val="20"/>
      <w:szCs w:val="20"/>
    </w:rPr>
  </w:style>
  <w:style w:type="character" w:customStyle="1" w:styleId="Heading1Char">
    <w:name w:val="Heading 1 Char"/>
    <w:basedOn w:val="DefaultParagraphFont"/>
    <w:link w:val="Heading1"/>
    <w:uiPriority w:val="9"/>
    <w:rsid w:val="00D77CA8"/>
    <w:rPr>
      <w:rFonts w:eastAsiaTheme="majorEastAsia" w:cstheme="minorHAnsi"/>
      <w:b/>
      <w:bCs/>
      <w:color w:val="2F5496" w:themeColor="accent1" w:themeShade="BF"/>
      <w:sz w:val="32"/>
      <w:szCs w:val="32"/>
    </w:rPr>
  </w:style>
  <w:style w:type="character" w:customStyle="1" w:styleId="Heading2Char">
    <w:name w:val="Heading 2 Char"/>
    <w:basedOn w:val="DefaultParagraphFont"/>
    <w:link w:val="Heading2"/>
    <w:uiPriority w:val="9"/>
    <w:rsid w:val="00D77CA8"/>
    <w:rPr>
      <w:rFonts w:eastAsiaTheme="majorEastAsia" w:cstheme="minorHAnsi"/>
      <w:b/>
      <w:bCs/>
      <w:color w:val="2F5496" w:themeColor="accent1" w:themeShade="BF"/>
      <w:sz w:val="26"/>
      <w:szCs w:val="26"/>
    </w:rPr>
  </w:style>
  <w:style w:type="paragraph" w:styleId="Header">
    <w:name w:val="header"/>
    <w:basedOn w:val="Normal"/>
    <w:link w:val="HeaderChar"/>
    <w:uiPriority w:val="99"/>
    <w:unhideWhenUsed/>
    <w:rsid w:val="001142DC"/>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1142DC"/>
    <w:rPr>
      <w:rFonts w:eastAsiaTheme="minorEastAsia"/>
    </w:rPr>
  </w:style>
  <w:style w:type="paragraph" w:styleId="Footer">
    <w:name w:val="footer"/>
    <w:basedOn w:val="Normal"/>
    <w:link w:val="FooterChar"/>
    <w:uiPriority w:val="99"/>
    <w:unhideWhenUsed/>
    <w:rsid w:val="001142DC"/>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142DC"/>
    <w:rPr>
      <w:rFonts w:eastAsiaTheme="minorEastAsia"/>
    </w:rPr>
  </w:style>
  <w:style w:type="paragraph" w:styleId="TOCHeading">
    <w:name w:val="TOC Heading"/>
    <w:basedOn w:val="Heading1"/>
    <w:next w:val="Normal"/>
    <w:uiPriority w:val="39"/>
    <w:unhideWhenUsed/>
    <w:qFormat/>
    <w:rsid w:val="001142DC"/>
    <w:pPr>
      <w:spacing w:before="480" w:line="276" w:lineRule="auto"/>
      <w:outlineLvl w:val="9"/>
    </w:pPr>
    <w:rPr>
      <w:rFonts w:cstheme="majorBidi"/>
      <w:sz w:val="28"/>
      <w:szCs w:val="28"/>
    </w:rPr>
  </w:style>
  <w:style w:type="paragraph" w:styleId="TOC1">
    <w:name w:val="toc 1"/>
    <w:basedOn w:val="Normal"/>
    <w:next w:val="Normal"/>
    <w:autoRedefine/>
    <w:uiPriority w:val="39"/>
    <w:unhideWhenUsed/>
    <w:rsid w:val="001142DC"/>
    <w:pPr>
      <w:spacing w:before="120"/>
    </w:pPr>
    <w:rPr>
      <w:rFonts w:asciiTheme="minorHAnsi" w:eastAsiaTheme="minorEastAsia" w:hAnsiTheme="minorHAnsi" w:cstheme="minorHAnsi"/>
      <w:b/>
      <w:bCs/>
      <w:i/>
      <w:iCs/>
    </w:rPr>
  </w:style>
  <w:style w:type="paragraph" w:styleId="TOC2">
    <w:name w:val="toc 2"/>
    <w:basedOn w:val="Normal"/>
    <w:next w:val="Normal"/>
    <w:autoRedefine/>
    <w:uiPriority w:val="39"/>
    <w:unhideWhenUsed/>
    <w:rsid w:val="001142DC"/>
    <w:pPr>
      <w:spacing w:before="120"/>
      <w:ind w:left="240"/>
    </w:pPr>
    <w:rPr>
      <w:rFonts w:asciiTheme="minorHAnsi" w:eastAsiaTheme="minorEastAsia" w:hAnsiTheme="minorHAnsi" w:cstheme="minorHAnsi"/>
      <w:b/>
      <w:bCs/>
    </w:rPr>
  </w:style>
  <w:style w:type="character" w:styleId="Hyperlink">
    <w:name w:val="Hyperlink"/>
    <w:basedOn w:val="DefaultParagraphFont"/>
    <w:uiPriority w:val="99"/>
    <w:unhideWhenUsed/>
    <w:rsid w:val="001142DC"/>
    <w:rPr>
      <w:color w:val="0563C1" w:themeColor="hyperlink"/>
      <w:u w:val="single"/>
    </w:rPr>
  </w:style>
  <w:style w:type="paragraph" w:styleId="TOC3">
    <w:name w:val="toc 3"/>
    <w:basedOn w:val="Normal"/>
    <w:next w:val="Normal"/>
    <w:autoRedefine/>
    <w:uiPriority w:val="39"/>
    <w:unhideWhenUsed/>
    <w:rsid w:val="001142DC"/>
    <w:pPr>
      <w:ind w:left="480"/>
    </w:pPr>
    <w:rPr>
      <w:rFonts w:asciiTheme="minorHAnsi" w:eastAsiaTheme="minorEastAsia" w:hAnsiTheme="minorHAnsi" w:cstheme="minorHAnsi"/>
      <w:sz w:val="20"/>
      <w:szCs w:val="20"/>
    </w:rPr>
  </w:style>
  <w:style w:type="paragraph" w:styleId="TOC4">
    <w:name w:val="toc 4"/>
    <w:basedOn w:val="Normal"/>
    <w:next w:val="Normal"/>
    <w:autoRedefine/>
    <w:uiPriority w:val="39"/>
    <w:semiHidden/>
    <w:unhideWhenUsed/>
    <w:rsid w:val="001142DC"/>
    <w:pPr>
      <w:ind w:left="720"/>
    </w:pPr>
    <w:rPr>
      <w:rFonts w:cstheme="minorHAnsi"/>
      <w:sz w:val="20"/>
      <w:szCs w:val="20"/>
    </w:rPr>
  </w:style>
  <w:style w:type="paragraph" w:styleId="TOC5">
    <w:name w:val="toc 5"/>
    <w:basedOn w:val="Normal"/>
    <w:next w:val="Normal"/>
    <w:autoRedefine/>
    <w:uiPriority w:val="39"/>
    <w:semiHidden/>
    <w:unhideWhenUsed/>
    <w:rsid w:val="001142DC"/>
    <w:pPr>
      <w:ind w:left="960"/>
    </w:pPr>
    <w:rPr>
      <w:rFonts w:cstheme="minorHAnsi"/>
      <w:sz w:val="20"/>
      <w:szCs w:val="20"/>
    </w:rPr>
  </w:style>
  <w:style w:type="paragraph" w:styleId="TOC6">
    <w:name w:val="toc 6"/>
    <w:basedOn w:val="Normal"/>
    <w:next w:val="Normal"/>
    <w:autoRedefine/>
    <w:uiPriority w:val="39"/>
    <w:semiHidden/>
    <w:unhideWhenUsed/>
    <w:rsid w:val="001142DC"/>
    <w:pPr>
      <w:ind w:left="1200"/>
    </w:pPr>
    <w:rPr>
      <w:rFonts w:cstheme="minorHAnsi"/>
      <w:sz w:val="20"/>
      <w:szCs w:val="20"/>
    </w:rPr>
  </w:style>
  <w:style w:type="paragraph" w:styleId="TOC7">
    <w:name w:val="toc 7"/>
    <w:basedOn w:val="Normal"/>
    <w:next w:val="Normal"/>
    <w:autoRedefine/>
    <w:uiPriority w:val="39"/>
    <w:semiHidden/>
    <w:unhideWhenUsed/>
    <w:rsid w:val="001142DC"/>
    <w:pPr>
      <w:ind w:left="1440"/>
    </w:pPr>
    <w:rPr>
      <w:rFonts w:cstheme="minorHAnsi"/>
      <w:sz w:val="20"/>
      <w:szCs w:val="20"/>
    </w:rPr>
  </w:style>
  <w:style w:type="paragraph" w:styleId="TOC8">
    <w:name w:val="toc 8"/>
    <w:basedOn w:val="Normal"/>
    <w:next w:val="Normal"/>
    <w:autoRedefine/>
    <w:uiPriority w:val="39"/>
    <w:semiHidden/>
    <w:unhideWhenUsed/>
    <w:rsid w:val="001142DC"/>
    <w:pPr>
      <w:ind w:left="1680"/>
    </w:pPr>
    <w:rPr>
      <w:rFonts w:cstheme="minorHAnsi"/>
      <w:sz w:val="20"/>
      <w:szCs w:val="20"/>
    </w:rPr>
  </w:style>
  <w:style w:type="paragraph" w:styleId="TOC9">
    <w:name w:val="toc 9"/>
    <w:basedOn w:val="Normal"/>
    <w:next w:val="Normal"/>
    <w:autoRedefine/>
    <w:uiPriority w:val="39"/>
    <w:semiHidden/>
    <w:unhideWhenUsed/>
    <w:rsid w:val="001142DC"/>
    <w:pPr>
      <w:ind w:left="1920"/>
    </w:pPr>
    <w:rPr>
      <w:rFonts w:cstheme="minorHAnsi"/>
      <w:sz w:val="20"/>
      <w:szCs w:val="20"/>
    </w:rPr>
  </w:style>
  <w:style w:type="character" w:customStyle="1" w:styleId="UnresolvedMention1">
    <w:name w:val="Unresolved Mention1"/>
    <w:basedOn w:val="DefaultParagraphFont"/>
    <w:uiPriority w:val="99"/>
    <w:semiHidden/>
    <w:unhideWhenUsed/>
    <w:rsid w:val="00202FA5"/>
    <w:rPr>
      <w:color w:val="605E5C"/>
      <w:shd w:val="clear" w:color="auto" w:fill="E1DFDD"/>
    </w:rPr>
  </w:style>
  <w:style w:type="character" w:styleId="FollowedHyperlink">
    <w:name w:val="FollowedHyperlink"/>
    <w:basedOn w:val="DefaultParagraphFont"/>
    <w:uiPriority w:val="99"/>
    <w:semiHidden/>
    <w:unhideWhenUsed/>
    <w:rsid w:val="00202FA5"/>
    <w:rPr>
      <w:color w:val="954F72" w:themeColor="followedHyperlink"/>
      <w:u w:val="single"/>
    </w:rPr>
  </w:style>
  <w:style w:type="character" w:customStyle="1" w:styleId="Heading3Char">
    <w:name w:val="Heading 3 Char"/>
    <w:basedOn w:val="DefaultParagraphFont"/>
    <w:link w:val="Heading3"/>
    <w:uiPriority w:val="9"/>
    <w:rsid w:val="00202FA5"/>
    <w:rPr>
      <w:rFonts w:eastAsiaTheme="minorEastAsia"/>
    </w:rPr>
  </w:style>
  <w:style w:type="character" w:customStyle="1" w:styleId="Heading4Char">
    <w:name w:val="Heading 4 Char"/>
    <w:basedOn w:val="DefaultParagraphFont"/>
    <w:link w:val="Heading4"/>
    <w:uiPriority w:val="9"/>
    <w:rsid w:val="00202FA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02FA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02FA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02FA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02F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2FA5"/>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rsid w:val="00AB64AE"/>
    <w:pPr>
      <w:jc w:val="center"/>
    </w:pPr>
    <w:rPr>
      <w:rFonts w:eastAsiaTheme="minorEastAsia"/>
      <w:sz w:val="24"/>
    </w:rPr>
  </w:style>
  <w:style w:type="character" w:customStyle="1" w:styleId="EndNoteBibliographyTitleChar">
    <w:name w:val="EndNote Bibliography Title Char"/>
    <w:basedOn w:val="DefaultParagraphFont"/>
    <w:link w:val="EndNoteBibliographyTitle"/>
    <w:rsid w:val="00AB64AE"/>
    <w:rPr>
      <w:rFonts w:ascii="Calibri" w:eastAsiaTheme="minorEastAsia" w:hAnsi="Calibri" w:cs="Calibri"/>
      <w:color w:val="000000"/>
      <w:szCs w:val="22"/>
    </w:rPr>
  </w:style>
  <w:style w:type="paragraph" w:customStyle="1" w:styleId="EndNoteBibliography">
    <w:name w:val="EndNote Bibliography"/>
    <w:basedOn w:val="Normal"/>
    <w:link w:val="EndNoteBibliographyChar"/>
    <w:rsid w:val="00AB64AE"/>
    <w:pPr>
      <w:spacing w:line="240" w:lineRule="auto"/>
    </w:pPr>
    <w:rPr>
      <w:rFonts w:eastAsiaTheme="minorEastAsia"/>
      <w:sz w:val="24"/>
    </w:rPr>
  </w:style>
  <w:style w:type="character" w:customStyle="1" w:styleId="EndNoteBibliographyChar">
    <w:name w:val="EndNote Bibliography Char"/>
    <w:basedOn w:val="DefaultParagraphFont"/>
    <w:link w:val="EndNoteBibliography"/>
    <w:rsid w:val="00AB64AE"/>
    <w:rPr>
      <w:rFonts w:ascii="Calibri" w:eastAsiaTheme="minorEastAsia" w:hAnsi="Calibri" w:cs="Calibri"/>
      <w:color w:val="000000"/>
      <w:szCs w:val="22"/>
    </w:rPr>
  </w:style>
  <w:style w:type="paragraph" w:styleId="CommentSubject">
    <w:name w:val="annotation subject"/>
    <w:basedOn w:val="CommentText"/>
    <w:next w:val="CommentText"/>
    <w:link w:val="CommentSubjectChar"/>
    <w:uiPriority w:val="99"/>
    <w:semiHidden/>
    <w:unhideWhenUsed/>
    <w:rsid w:val="006C1955"/>
    <w:rPr>
      <w:b/>
      <w:bCs/>
    </w:rPr>
  </w:style>
  <w:style w:type="character" w:customStyle="1" w:styleId="CommentSubjectChar">
    <w:name w:val="Comment Subject Char"/>
    <w:basedOn w:val="CommentTextChar"/>
    <w:link w:val="CommentSubject"/>
    <w:uiPriority w:val="99"/>
    <w:semiHidden/>
    <w:rsid w:val="006C1955"/>
    <w:rPr>
      <w:rFonts w:eastAsiaTheme="minorEastAsia"/>
      <w:b/>
      <w:bCs/>
      <w:sz w:val="20"/>
      <w:szCs w:val="20"/>
    </w:rPr>
  </w:style>
  <w:style w:type="paragraph" w:styleId="Revision">
    <w:name w:val="Revision"/>
    <w:hidden/>
    <w:uiPriority w:val="99"/>
    <w:semiHidden/>
    <w:rsid w:val="00DA0E69"/>
    <w:rPr>
      <w:rFonts w:eastAsiaTheme="minorEastAsia"/>
    </w:rPr>
  </w:style>
  <w:style w:type="character" w:styleId="PageNumber">
    <w:name w:val="page number"/>
    <w:basedOn w:val="DefaultParagraphFont"/>
    <w:uiPriority w:val="99"/>
    <w:semiHidden/>
    <w:unhideWhenUsed/>
    <w:rsid w:val="00172810"/>
  </w:style>
  <w:style w:type="paragraph" w:styleId="Title">
    <w:name w:val="Title"/>
    <w:basedOn w:val="Normal"/>
    <w:next w:val="Normal"/>
    <w:link w:val="TitleChar"/>
    <w:uiPriority w:val="10"/>
    <w:qFormat/>
    <w:rsid w:val="00D77CA8"/>
    <w:pPr>
      <w:widowControl w:val="0"/>
      <w:autoSpaceDE w:val="0"/>
      <w:autoSpaceDN w:val="0"/>
      <w:adjustRightInd w:val="0"/>
      <w:spacing w:after="120" w:line="259" w:lineRule="auto"/>
      <w:ind w:firstLine="0"/>
    </w:pPr>
    <w:rPr>
      <w:rFonts w:asciiTheme="minorHAnsi" w:eastAsiaTheme="minorHAnsi" w:hAnsiTheme="minorHAnsi" w:cstheme="minorHAnsi"/>
      <w:b/>
      <w:bCs/>
      <w:color w:val="4472C4" w:themeColor="accent1"/>
      <w:sz w:val="40"/>
      <w:szCs w:val="40"/>
      <w:shd w:val="clear" w:color="auto" w:fill="auto"/>
    </w:rPr>
  </w:style>
  <w:style w:type="character" w:customStyle="1" w:styleId="TitleChar">
    <w:name w:val="Title Char"/>
    <w:basedOn w:val="DefaultParagraphFont"/>
    <w:link w:val="Title"/>
    <w:uiPriority w:val="10"/>
    <w:rsid w:val="00D77CA8"/>
    <w:rPr>
      <w:rFonts w:cstheme="minorHAnsi"/>
      <w:b/>
      <w:bCs/>
      <w:color w:val="4472C4" w:themeColor="accent1"/>
      <w:sz w:val="40"/>
      <w:szCs w:val="40"/>
    </w:rPr>
  </w:style>
  <w:style w:type="character" w:styleId="UnresolvedMention">
    <w:name w:val="Unresolved Mention"/>
    <w:basedOn w:val="DefaultParagraphFont"/>
    <w:uiPriority w:val="99"/>
    <w:semiHidden/>
    <w:unhideWhenUsed/>
    <w:rsid w:val="00E357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2951733">
      <w:bodyDiv w:val="1"/>
      <w:marLeft w:val="0"/>
      <w:marRight w:val="0"/>
      <w:marTop w:val="0"/>
      <w:marBottom w:val="0"/>
      <w:divBdr>
        <w:top w:val="none" w:sz="0" w:space="0" w:color="auto"/>
        <w:left w:val="none" w:sz="0" w:space="0" w:color="auto"/>
        <w:bottom w:val="none" w:sz="0" w:space="0" w:color="auto"/>
        <w:right w:val="none" w:sz="0" w:space="0" w:color="auto"/>
      </w:divBdr>
      <w:divsChild>
        <w:div w:id="73474897">
          <w:marLeft w:val="0"/>
          <w:marRight w:val="0"/>
          <w:marTop w:val="300"/>
          <w:marBottom w:val="300"/>
          <w:divBdr>
            <w:top w:val="none" w:sz="0" w:space="0" w:color="auto"/>
            <w:left w:val="none" w:sz="0" w:space="0" w:color="auto"/>
            <w:bottom w:val="none" w:sz="0" w:space="0" w:color="auto"/>
            <w:right w:val="none" w:sz="0" w:space="0" w:color="auto"/>
          </w:divBdr>
        </w:div>
        <w:div w:id="5786736">
          <w:marLeft w:val="0"/>
          <w:marRight w:val="0"/>
          <w:marTop w:val="0"/>
          <w:marBottom w:val="0"/>
          <w:divBdr>
            <w:top w:val="none" w:sz="0" w:space="0" w:color="auto"/>
            <w:left w:val="none" w:sz="0" w:space="0" w:color="auto"/>
            <w:bottom w:val="none" w:sz="0" w:space="0" w:color="auto"/>
            <w:right w:val="none" w:sz="0" w:space="0" w:color="auto"/>
          </w:divBdr>
          <w:divsChild>
            <w:div w:id="1642882822">
              <w:marLeft w:val="0"/>
              <w:marRight w:val="0"/>
              <w:marTop w:val="0"/>
              <w:marBottom w:val="0"/>
              <w:divBdr>
                <w:top w:val="none" w:sz="0" w:space="0" w:color="auto"/>
                <w:left w:val="none" w:sz="0" w:space="0" w:color="auto"/>
                <w:bottom w:val="none" w:sz="0" w:space="0" w:color="auto"/>
                <w:right w:val="none" w:sz="0" w:space="0" w:color="auto"/>
              </w:divBdr>
              <w:divsChild>
                <w:div w:id="1725133247">
                  <w:marLeft w:val="0"/>
                  <w:marRight w:val="0"/>
                  <w:marTop w:val="0"/>
                  <w:marBottom w:val="0"/>
                  <w:divBdr>
                    <w:top w:val="none" w:sz="0" w:space="0" w:color="auto"/>
                    <w:left w:val="none" w:sz="0" w:space="0" w:color="auto"/>
                    <w:bottom w:val="none" w:sz="0" w:space="0" w:color="auto"/>
                    <w:right w:val="none" w:sz="0" w:space="0" w:color="auto"/>
                  </w:divBdr>
                  <w:divsChild>
                    <w:div w:id="555825249">
                      <w:marLeft w:val="0"/>
                      <w:marRight w:val="0"/>
                      <w:marTop w:val="0"/>
                      <w:marBottom w:val="0"/>
                      <w:divBdr>
                        <w:top w:val="single" w:sz="6" w:space="0" w:color="DDDDDD"/>
                        <w:left w:val="single" w:sz="6" w:space="11" w:color="DDDDDD"/>
                        <w:bottom w:val="single" w:sz="6" w:space="0" w:color="DDDDDD"/>
                        <w:right w:val="single" w:sz="6" w:space="11" w:color="DDDDDD"/>
                      </w:divBdr>
                    </w:div>
                  </w:divsChild>
                </w:div>
              </w:divsChild>
            </w:div>
          </w:divsChild>
        </w:div>
      </w:divsChild>
    </w:div>
    <w:div w:id="416220413">
      <w:bodyDiv w:val="1"/>
      <w:marLeft w:val="0"/>
      <w:marRight w:val="0"/>
      <w:marTop w:val="0"/>
      <w:marBottom w:val="0"/>
      <w:divBdr>
        <w:top w:val="none" w:sz="0" w:space="0" w:color="auto"/>
        <w:left w:val="none" w:sz="0" w:space="0" w:color="auto"/>
        <w:bottom w:val="none" w:sz="0" w:space="0" w:color="auto"/>
        <w:right w:val="none" w:sz="0" w:space="0" w:color="auto"/>
      </w:divBdr>
    </w:div>
    <w:div w:id="466975434">
      <w:bodyDiv w:val="1"/>
      <w:marLeft w:val="0"/>
      <w:marRight w:val="0"/>
      <w:marTop w:val="0"/>
      <w:marBottom w:val="0"/>
      <w:divBdr>
        <w:top w:val="none" w:sz="0" w:space="0" w:color="auto"/>
        <w:left w:val="none" w:sz="0" w:space="0" w:color="auto"/>
        <w:bottom w:val="none" w:sz="0" w:space="0" w:color="auto"/>
        <w:right w:val="none" w:sz="0" w:space="0" w:color="auto"/>
      </w:divBdr>
    </w:div>
    <w:div w:id="1222251365">
      <w:bodyDiv w:val="1"/>
      <w:marLeft w:val="0"/>
      <w:marRight w:val="0"/>
      <w:marTop w:val="0"/>
      <w:marBottom w:val="0"/>
      <w:divBdr>
        <w:top w:val="none" w:sz="0" w:space="0" w:color="auto"/>
        <w:left w:val="none" w:sz="0" w:space="0" w:color="auto"/>
        <w:bottom w:val="none" w:sz="0" w:space="0" w:color="auto"/>
        <w:right w:val="none" w:sz="0" w:space="0" w:color="auto"/>
      </w:divBdr>
    </w:div>
    <w:div w:id="1272739857">
      <w:bodyDiv w:val="1"/>
      <w:marLeft w:val="0"/>
      <w:marRight w:val="0"/>
      <w:marTop w:val="0"/>
      <w:marBottom w:val="0"/>
      <w:divBdr>
        <w:top w:val="none" w:sz="0" w:space="0" w:color="auto"/>
        <w:left w:val="none" w:sz="0" w:space="0" w:color="auto"/>
        <w:bottom w:val="none" w:sz="0" w:space="0" w:color="auto"/>
        <w:right w:val="none" w:sz="0" w:space="0" w:color="auto"/>
      </w:divBdr>
    </w:div>
    <w:div w:id="1406297115">
      <w:bodyDiv w:val="1"/>
      <w:marLeft w:val="0"/>
      <w:marRight w:val="0"/>
      <w:marTop w:val="0"/>
      <w:marBottom w:val="0"/>
      <w:divBdr>
        <w:top w:val="none" w:sz="0" w:space="0" w:color="auto"/>
        <w:left w:val="none" w:sz="0" w:space="0" w:color="auto"/>
        <w:bottom w:val="none" w:sz="0" w:space="0" w:color="auto"/>
        <w:right w:val="none" w:sz="0" w:space="0" w:color="auto"/>
      </w:divBdr>
    </w:div>
    <w:div w:id="1915895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microsoft.com/office/2011/relationships/commentsExtended" Target="commentsExtended.xml"/><Relationship Id="rId18" Type="http://schemas.openxmlformats.org/officeDocument/2006/relationships/image" Target="media/image3.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yperlink" Target="https://www.who.int/data/gho" TargetMode="External"/><Relationship Id="rId7"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1.tiff"/><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2.xml"/><Relationship Id="rId5" Type="http://schemas.openxmlformats.org/officeDocument/2006/relationships/customXml" Target="../customXml/item5.xml"/><Relationship Id="rId15" Type="http://schemas.microsoft.com/office/2018/08/relationships/commentsExtensible" Target="commentsExtensible.xml"/><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hyperlink" Target="https://www.cancer.gov/about-cancer/causes-prevention/risk/obesity/physical-activity-fact-sheet" TargetMode="External"/><Relationship Id="rId27" Type="http://schemas.microsoft.com/office/2011/relationships/people" Target="people.xml"/></Relationships>
</file>

<file path=word/_rels/header1.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DocAuthors xmlns="b99a068c-3844-4a16-badd-77233eea0529">000265389:Christopher H. Herbst:cherbst@worldbank.org;</DocAuthors>
    <Authors xmlns="b99a068c-3844-4a16-badd-77233eea0529">
      <UserInfo>
        <DisplayName>i:0#.w|wb\wb265389</DisplayName>
        <AccountId>5739</AccountId>
        <AccountType/>
      </UserInfo>
      <UserInfo>
        <DisplayName/>
        <AccountId xsi:nil="true"/>
        <AccountType/>
      </UserInfo>
    </Authors>
    <Cordis_x0020_ID xmlns="b99a068c-3844-4a16-badd-77233eea0529" xsi:nil="true"/>
    <Stage xmlns="b99a068c-3844-4a16-badd-77233eea0529">IMP</Stage>
    <PolicyExceptions xmlns="b99a068c-3844-4a16-badd-77233eea0529">PE09:9.Deliberative;</PolicyExceptions>
    <IsTemplate xmlns="b99a068c-3844-4a16-badd-77233eea0529">false</IsTemplate>
    <HasUserUploaded xmlns="b99a068c-3844-4a16-badd-77233eea0529">true</HasUserUploaded>
    <DocumentDate xmlns="b99a068c-3844-4a16-badd-77233eea0529">2022-06-07T04:00:00+00:00</DocumentDate>
    <WBDocType xmlns="b99a068c-3844-4a16-badd-77233eea0529">Report</WBDocType>
    <SecurityClassification xmlns="b99a068c-3844-4a16-badd-77233eea0529">Official use only</SecurityClassification>
    <DeliverableID xmlns="b99a068c-3844-4a16-badd-77233eea0529">DLV0527676</DeliverableID>
    <ProjectID xmlns="b99a068c-3844-4a16-badd-77233eea0529">P172148</ProjectID>
    <Task_x0020_ID xmlns="b99a068c-3844-4a16-badd-77233eea0529" xsi:nil="true"/>
    <Package xmlns="b99a068c-3844-4a16-badd-77233eea0529">true</Package>
    <TemplateDocVersion xmlns="b99a068c-3844-4a16-badd-77233eea0529" xsi:nil="true"/>
    <SequenceNum xmlns="b99a068c-3844-4a16-badd-77233eea0529" xsi:nil="true"/>
    <RefreshDate xmlns="b99a068c-3844-4a16-badd-77233eea0529" xsi:nil="true"/>
    <IsMandatory xmlns="b99a068c-3844-4a16-badd-77233eea0529">false</IsMandatory>
    <SortOrder xmlns="b99a068c-3844-4a16-badd-77233eea0529" xsi:nil="true"/>
    <IsHidden xmlns="b99a068c-3844-4a16-badd-77233eea0529">false</IsHidden>
    <AttachmentType xmlns="b99a068c-3844-4a16-badd-77233eea0529" xsi:nil="true"/>
    <DisclosedVersion xmlns="b99a068c-3844-4a16-badd-77233eea0529" xsi:nil="true"/>
    <DocumentType xmlns="b99a068c-3844-4a16-badd-77233eea0529" xsi:nil="true"/>
    <ApprovedVersion xmlns="b99a068c-3844-4a16-badd-77233eea0529" xsi:nil="true"/>
    <DocStatus xmlns="b99a068c-3844-4a16-badd-77233eea0529" xsi:nil="true"/>
    <DependentDoc xmlns="b99a068c-3844-4a16-badd-77233eea0529" xsi:nil="true"/>
    <SAPStage xmlns="b99a068c-3844-4a16-badd-77233eea0529" xsi:nil="true"/>
    <LockStatus xmlns="b99a068c-3844-4a16-badd-77233eea0529" xsi:nil="true"/>
    <Abstract xmlns="b99a068c-3844-4a16-badd-77233eea0529" xsi:nil="true"/>
    <DocumentAction xmlns="b99a068c-3844-4a16-badd-77233eea0529"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WBOpsProjectDoc" ma:contentTypeID="0x01010054E0FEF4951F9D49A6F48A35419983C700318CA9FB0647914484A9A35BA54B01B3" ma:contentTypeVersion="3" ma:contentTypeDescription="" ma:contentTypeScope="" ma:versionID="65963ee829a241569549ca9d186d6ffe">
  <xsd:schema xmlns:xsd="http://www.w3.org/2001/XMLSchema" xmlns:xs="http://www.w3.org/2001/XMLSchema" xmlns:p="http://schemas.microsoft.com/office/2006/metadata/properties" xmlns:ns2="b99a068c-3844-4a16-badd-77233eea0529" targetNamespace="http://schemas.microsoft.com/office/2006/metadata/properties" ma:root="true" ma:fieldsID="fda24a9677bb9d21e2f1b3e6e3d6658a" ns2:_="">
    <xsd:import namespace="b99a068c-3844-4a16-badd-77233eea0529"/>
    <xsd:element name="properties">
      <xsd:complexType>
        <xsd:sequence>
          <xsd:element name="documentManagement">
            <xsd:complexType>
              <xsd:all>
                <xsd:element ref="ns2:ProjectID" minOccurs="0"/>
                <xsd:element ref="ns2:Stage" minOccurs="0"/>
                <xsd:element ref="ns2:Package" minOccurs="0"/>
                <xsd:element ref="ns2:DocumentType" minOccurs="0"/>
                <xsd:element ref="ns2:SortOrder" minOccurs="0"/>
                <xsd:element ref="ns2:AttachmentType" minOccurs="0"/>
                <xsd:element ref="ns2:Abstract" minOccurs="0"/>
                <xsd:element ref="ns2:SecurityClassification" minOccurs="0"/>
                <xsd:element ref="ns2:Cordis_x0020_ID" minOccurs="0"/>
                <xsd:element ref="ns2:Task_x0020_ID" minOccurs="0"/>
                <xsd:element ref="ns2:DependentDoc" minOccurs="0"/>
                <xsd:element ref="ns2:DeliverableID" minOccurs="0"/>
                <xsd:element ref="ns2:RefreshDate" minOccurs="0"/>
                <xsd:element ref="ns2:DocStatus" minOccurs="0"/>
                <xsd:element ref="ns2:ApprovedVersion" minOccurs="0"/>
                <xsd:element ref="ns2:DisclosedVersion" minOccurs="0"/>
                <xsd:element ref="ns2:HasUserUploaded" minOccurs="0"/>
                <xsd:element ref="ns2:IsMandatory" minOccurs="0"/>
                <xsd:element ref="ns2:IsTemplate" minOccurs="0"/>
                <xsd:element ref="ns2:SAPStage" minOccurs="0"/>
                <xsd:element ref="ns2:Authors" minOccurs="0"/>
                <xsd:element ref="ns2:DocAuthors" minOccurs="0"/>
                <xsd:element ref="ns2:DocumentDate" minOccurs="0"/>
                <xsd:element ref="ns2:PolicyExceptions" minOccurs="0"/>
                <xsd:element ref="ns2:WBDocType" minOccurs="0"/>
                <xsd:element ref="ns2:LockStatus" minOccurs="0"/>
                <xsd:element ref="ns2:DocumentAction" minOccurs="0"/>
                <xsd:element ref="ns2:IsHidden" minOccurs="0"/>
                <xsd:element ref="ns2:TemplateDocVersion" minOccurs="0"/>
                <xsd:element ref="ns2:SequenceNum"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99a068c-3844-4a16-badd-77233eea0529" elementFormDefault="qualified">
    <xsd:import namespace="http://schemas.microsoft.com/office/2006/documentManagement/types"/>
    <xsd:import namespace="http://schemas.microsoft.com/office/infopath/2007/PartnerControls"/>
    <xsd:element name="ProjectID" ma:index="8" nillable="true" ma:displayName="ProjectID" ma:internalName="ProjectID">
      <xsd:simpleType>
        <xsd:restriction base="dms:Text">
          <xsd:maxLength value="255"/>
        </xsd:restriction>
      </xsd:simpleType>
    </xsd:element>
    <xsd:element name="Stage" ma:index="9" nillable="true" ma:displayName="Stage" ma:internalName="Stage">
      <xsd:simpleType>
        <xsd:restriction base="dms:Text">
          <xsd:maxLength value="255"/>
        </xsd:restriction>
      </xsd:simpleType>
    </xsd:element>
    <xsd:element name="Package" ma:index="10" nillable="true" ma:displayName="Package" ma:default="1" ma:internalName="Package">
      <xsd:simpleType>
        <xsd:restriction base="dms:Boolean"/>
      </xsd:simpleType>
    </xsd:element>
    <xsd:element name="DocumentType" ma:index="11" nillable="true" ma:displayName="DocumentType" ma:internalName="DocumentType">
      <xsd:simpleType>
        <xsd:restriction base="dms:Text">
          <xsd:maxLength value="255"/>
        </xsd:restriction>
      </xsd:simpleType>
    </xsd:element>
    <xsd:element name="SortOrder" ma:index="12" nillable="true" ma:displayName="SortOrder" ma:internalName="SortOrder">
      <xsd:simpleType>
        <xsd:restriction base="dms:Number"/>
      </xsd:simpleType>
    </xsd:element>
    <xsd:element name="AttachmentType" ma:index="13" nillable="true" ma:displayName="AttachmentType" ma:internalName="AttachmentType">
      <xsd:simpleType>
        <xsd:restriction base="dms:Text">
          <xsd:maxLength value="255"/>
        </xsd:restriction>
      </xsd:simpleType>
    </xsd:element>
    <xsd:element name="Abstract" ma:index="14" nillable="true" ma:displayName="Abstract" ma:internalName="Abstract">
      <xsd:simpleType>
        <xsd:restriction base="dms:Note"/>
      </xsd:simpleType>
    </xsd:element>
    <xsd:element name="SecurityClassification" ma:index="15" nillable="true" ma:displayName="SecurityClassification" ma:format="Dropdown" ma:internalName="SecurityClassification">
      <xsd:simpleType>
        <xsd:restriction base="dms:Choice">
          <xsd:enumeration value="Official use only"/>
          <xsd:enumeration value="Public"/>
        </xsd:restriction>
      </xsd:simpleType>
    </xsd:element>
    <xsd:element name="Cordis_x0020_ID" ma:index="16" nillable="true" ma:displayName="Cordis ID" ma:internalName="Cordis_x0020_ID">
      <xsd:simpleType>
        <xsd:restriction base="dms:Note"/>
      </xsd:simpleType>
    </xsd:element>
    <xsd:element name="Task_x0020_ID" ma:index="17" nillable="true" ma:displayName="Task ID" ma:internalName="Task_x0020_ID">
      <xsd:simpleType>
        <xsd:restriction base="dms:Note"/>
      </xsd:simpleType>
    </xsd:element>
    <xsd:element name="DependentDoc" ma:index="18" nillable="true" ma:displayName="DependentDoc" ma:internalName="DependentDoc">
      <xsd:simpleType>
        <xsd:restriction base="dms:Note"/>
      </xsd:simpleType>
    </xsd:element>
    <xsd:element name="DeliverableID" ma:index="19" nillable="true" ma:displayName="DeliverableID" ma:internalName="DeliverableID">
      <xsd:simpleType>
        <xsd:restriction base="dms:Note"/>
      </xsd:simpleType>
    </xsd:element>
    <xsd:element name="RefreshDate" ma:index="20" nillable="true" ma:displayName="RefreshDate" ma:format="DateTime" ma:internalName="RefreshDate">
      <xsd:simpleType>
        <xsd:restriction base="dms:DateTime"/>
      </xsd:simpleType>
    </xsd:element>
    <xsd:element name="DocStatus" ma:index="21" nillable="true" ma:displayName="DocStatus" ma:internalName="DocStatus">
      <xsd:simpleType>
        <xsd:restriction base="dms:Text">
          <xsd:maxLength value="255"/>
        </xsd:restriction>
      </xsd:simpleType>
    </xsd:element>
    <xsd:element name="ApprovedVersion" ma:index="22" nillable="true" ma:displayName="ApprovedVersion" ma:internalName="ApprovedVersion">
      <xsd:simpleType>
        <xsd:restriction base="dms:Text">
          <xsd:maxLength value="255"/>
        </xsd:restriction>
      </xsd:simpleType>
    </xsd:element>
    <xsd:element name="DisclosedVersion" ma:index="23" nillable="true" ma:displayName="DisclosedVersion" ma:internalName="DisclosedVersion">
      <xsd:simpleType>
        <xsd:restriction base="dms:Note"/>
      </xsd:simpleType>
    </xsd:element>
    <xsd:element name="HasUserUploaded" ma:index="24" nillable="true" ma:displayName="HasUserUploaded" ma:default="0" ma:internalName="HasUserUploaded">
      <xsd:simpleType>
        <xsd:restriction base="dms:Boolean"/>
      </xsd:simpleType>
    </xsd:element>
    <xsd:element name="IsMandatory" ma:index="25" nillable="true" ma:displayName="IsMandatory" ma:default="0" ma:internalName="IsMandatory">
      <xsd:simpleType>
        <xsd:restriction base="dms:Boolean"/>
      </xsd:simpleType>
    </xsd:element>
    <xsd:element name="IsTemplate" ma:index="26" nillable="true" ma:displayName="IsTemplate" ma:default="0" ma:internalName="IsTemplate">
      <xsd:simpleType>
        <xsd:restriction base="dms:Boolean"/>
      </xsd:simpleType>
    </xsd:element>
    <xsd:element name="SAPStage" ma:index="27" nillable="true" ma:displayName="SAPStage" ma:internalName="SAPStage">
      <xsd:simpleType>
        <xsd:restriction base="dms:Text">
          <xsd:maxLength value="255"/>
        </xsd:restriction>
      </xsd:simpleType>
    </xsd:element>
    <xsd:element name="Authors" ma:index="28" nillable="true" ma:displayName="Authors" ma:list="UserInfo" ma:SharePointGroup="0" ma:internalName="Authors"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ocAuthors" ma:index="29" nillable="true" ma:displayName="DocAuthors" ma:internalName="DocAuthors">
      <xsd:simpleType>
        <xsd:restriction base="dms:Note">
          <xsd:maxLength value="255"/>
        </xsd:restriction>
      </xsd:simpleType>
    </xsd:element>
    <xsd:element name="DocumentDate" ma:index="30" nillable="true" ma:displayName="DocumentDate" ma:format="DateOnly" ma:internalName="DocumentDate">
      <xsd:simpleType>
        <xsd:restriction base="dms:DateTime"/>
      </xsd:simpleType>
    </xsd:element>
    <xsd:element name="PolicyExceptions" ma:index="31" nillable="true" ma:displayName="PolicyExceptions" ma:internalName="PolicyExceptions">
      <xsd:simpleType>
        <xsd:restriction base="dms:Note">
          <xsd:maxLength value="255"/>
        </xsd:restriction>
      </xsd:simpleType>
    </xsd:element>
    <xsd:element name="WBDocType" ma:index="32" nillable="true" ma:displayName="WBDocType" ma:internalName="WBDocType">
      <xsd:simpleType>
        <xsd:restriction base="dms:Text">
          <xsd:maxLength value="255"/>
        </xsd:restriction>
      </xsd:simpleType>
    </xsd:element>
    <xsd:element name="LockStatus" ma:index="33" nillable="true" ma:displayName="LockStatus" ma:internalName="LockStatus">
      <xsd:simpleType>
        <xsd:restriction base="dms:Text">
          <xsd:maxLength value="255"/>
        </xsd:restriction>
      </xsd:simpleType>
    </xsd:element>
    <xsd:element name="DocumentAction" ma:index="34" nillable="true" ma:displayName="DocumentAction" ma:internalName="DocumentAction">
      <xsd:simpleType>
        <xsd:restriction base="dms:Text">
          <xsd:maxLength value="255"/>
        </xsd:restriction>
      </xsd:simpleType>
    </xsd:element>
    <xsd:element name="IsHidden" ma:index="35" nillable="true" ma:displayName="IsHidden" ma:default="0" ma:internalName="IsHidden">
      <xsd:simpleType>
        <xsd:restriction base="dms:Boolean"/>
      </xsd:simpleType>
    </xsd:element>
    <xsd:element name="TemplateDocVersion" ma:index="36" nillable="true" ma:displayName="TemplateDocVersion" ma:internalName="TemplateDocVersion">
      <xsd:simpleType>
        <xsd:restriction base="dms:Text">
          <xsd:maxLength value="255"/>
        </xsd:restriction>
      </xsd:simpleType>
    </xsd:element>
    <xsd:element name="SequenceNum" ma:index="37" nillable="true" ma:displayName="SequenceNum" ma:internalName="SequenceNum">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SharedContentType xmlns="Microsoft.SharePoint.Taxonomy.ContentTypeSync" SourceId="a4117c50-33ca-4e49-9a5c-4b51d291b3ff" ContentTypeId="0x01010054E0FEF4951F9D49A6F48A35419983C7" PreviousValue="false"/>
</file>

<file path=customXml/itemProps1.xml><?xml version="1.0" encoding="utf-8"?>
<ds:datastoreItem xmlns:ds="http://schemas.openxmlformats.org/officeDocument/2006/customXml" ds:itemID="{EE2DB641-D83C-41F3-8081-90B3814C91E0}">
  <ds:schemaRefs>
    <ds:schemaRef ds:uri="http://schemas.microsoft.com/office/2006/metadata/properties"/>
    <ds:schemaRef ds:uri="http://schemas.microsoft.com/office/infopath/2007/PartnerControls"/>
    <ds:schemaRef ds:uri="b99a068c-3844-4a16-badd-77233eea0529"/>
  </ds:schemaRefs>
</ds:datastoreItem>
</file>

<file path=customXml/itemProps2.xml><?xml version="1.0" encoding="utf-8"?>
<ds:datastoreItem xmlns:ds="http://schemas.openxmlformats.org/officeDocument/2006/customXml" ds:itemID="{608855D0-C371-4757-8144-7EA3D695E0E9}">
  <ds:schemaRefs>
    <ds:schemaRef ds:uri="http://schemas.microsoft.com/sharepoint/v3/contenttype/forms"/>
  </ds:schemaRefs>
</ds:datastoreItem>
</file>

<file path=customXml/itemProps3.xml><?xml version="1.0" encoding="utf-8"?>
<ds:datastoreItem xmlns:ds="http://schemas.openxmlformats.org/officeDocument/2006/customXml" ds:itemID="{7F12433C-B0BB-46BB-88FB-2E460CE7FA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9a068c-3844-4a16-badd-77233eea05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8D9E010-6436-40AB-B99B-60B8BAB0B234}">
  <ds:schemaRefs>
    <ds:schemaRef ds:uri="http://schemas.openxmlformats.org/officeDocument/2006/bibliography"/>
  </ds:schemaRefs>
</ds:datastoreItem>
</file>

<file path=customXml/itemProps5.xml><?xml version="1.0" encoding="utf-8"?>
<ds:datastoreItem xmlns:ds="http://schemas.openxmlformats.org/officeDocument/2006/customXml" ds:itemID="{8E670656-9B3C-4F36-B58F-9286E90DE846}">
  <ds:schemaRefs>
    <ds:schemaRef ds:uri="Microsoft.SharePoint.Taxonomy.ContentTypeSync"/>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18</Pages>
  <Words>9916</Words>
  <Characters>56526</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KSA Health and Economic Burden of insufficeint physical activity</vt:lpstr>
    </vt:vector>
  </TitlesOfParts>
  <Company/>
  <LinksUpToDate>false</LinksUpToDate>
  <CharactersWithSpaces>66310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KSA Health and Economic Burden of insufficeint physical activity</dc:title>
  <dc:subject/>
  <dc:creator>Mariam M. Hamza</dc:creator>
  <cp:keywords/>
  <dc:description/>
  <cp:lastModifiedBy>David Watkins</cp:lastModifiedBy>
  <cp:revision>4</cp:revision>
  <dcterms:created xsi:type="dcterms:W3CDTF">2022-06-28T03:52:00Z</dcterms:created>
  <dcterms:modified xsi:type="dcterms:W3CDTF">2022-06-28T06:30:00Z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0x01010054E0FEF4951F9D49A6F48A35419983C700318CA9FB0647914484A9A35BA54B01B3</vt:lpwstr>
  </property>
  <property fmtid="{D5CDD505-2E9C-101B-9397-08002B2CF9AE}" pid="3" name="WbDocsObjectId">
    <vt:lpwstr/>
  </property>
  <property fmtid="{D5CDD505-2E9C-101B-9397-08002B2CF9AE}" pid="4" name="RatedBy">
    <vt:lpwstr/>
  </property>
  <property fmtid="{D5CDD505-2E9C-101B-9397-08002B2CF9AE}" pid="5" name="IsDocumentTagged">
    <vt:lpwstr/>
  </property>
  <property fmtid="{D5CDD505-2E9C-101B-9397-08002B2CF9AE}" pid="6" name="LikedBy">
    <vt:lpwstr/>
  </property>
</Properties>
</file>